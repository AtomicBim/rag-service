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7962BE" w14:textId="72C61413" w:rsidR="00B0565D" w:rsidRPr="00B0565D" w:rsidRDefault="00B0565D" w:rsidP="00B0565D">
      <w:pPr>
        <w:tabs>
          <w:tab w:val="left" w:pos="6131"/>
        </w:tabs>
        <w:spacing w:before="0" w:after="0" w:line="240" w:lineRule="auto"/>
        <w:jc w:val="left"/>
        <w:rPr>
          <w:rFonts w:ascii="Arial" w:eastAsia="Times New Roman" w:hAnsi="Arial" w:cs="Arial"/>
          <w:b/>
          <w:noProof/>
          <w:sz w:val="36"/>
          <w:szCs w:val="36"/>
          <w:lang w:val="ru-RU" w:eastAsia="ru-RU"/>
        </w:rPr>
      </w:pPr>
      <w:r w:rsidRPr="00B0565D">
        <w:rPr>
          <w:rFonts w:ascii="Arial" w:eastAsia="Times New Roman" w:hAnsi="Arial" w:cs="Arial"/>
          <w:noProof/>
          <w:sz w:val="20"/>
          <w:szCs w:val="20"/>
          <w:lang w:val="ru-RU" w:eastAsia="ru-RU"/>
        </w:rPr>
        <w:drawing>
          <wp:inline distT="0" distB="0" distL="0" distR="0" wp14:anchorId="22098D2B" wp14:editId="38D8DDE9">
            <wp:extent cx="1169670" cy="889635"/>
            <wp:effectExtent l="0" t="0" r="0" b="5715"/>
            <wp:docPr id="2" name="Рисунок 2" descr="AT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ATO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670" cy="88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DEEBC" w14:textId="77777777" w:rsidR="00B0565D" w:rsidRPr="00B0565D" w:rsidRDefault="00B0565D" w:rsidP="00B0565D">
      <w:pPr>
        <w:tabs>
          <w:tab w:val="left" w:pos="6131"/>
        </w:tabs>
        <w:spacing w:before="0" w:after="0" w:line="240" w:lineRule="auto"/>
        <w:jc w:val="right"/>
        <w:rPr>
          <w:rFonts w:ascii="Arial" w:eastAsia="Times New Roman" w:hAnsi="Arial" w:cs="Arial"/>
          <w:b/>
          <w:sz w:val="28"/>
          <w:szCs w:val="28"/>
          <w:lang w:val="ru-RU" w:eastAsia="ru-RU"/>
        </w:rPr>
      </w:pPr>
      <w:r w:rsidRPr="00B0565D">
        <w:rPr>
          <w:rFonts w:ascii="Arial" w:eastAsia="Times New Roman" w:hAnsi="Arial" w:cs="Arial"/>
          <w:b/>
          <w:sz w:val="24"/>
          <w:szCs w:val="24"/>
          <w:lang w:val="ru-RU" w:eastAsia="ru-RU"/>
        </w:rPr>
        <w:t xml:space="preserve">                                                                        </w:t>
      </w:r>
      <w:r w:rsidRPr="00B0565D">
        <w:rPr>
          <w:rFonts w:ascii="Arial" w:eastAsia="Times New Roman" w:hAnsi="Arial" w:cs="Arial"/>
          <w:b/>
          <w:sz w:val="28"/>
          <w:szCs w:val="28"/>
          <w:lang w:val="ru-RU" w:eastAsia="ru-RU"/>
        </w:rPr>
        <w:t>УТВЕРЖДЕНО:</w:t>
      </w:r>
    </w:p>
    <w:p w14:paraId="714C88B9" w14:textId="5627D668" w:rsidR="00B0565D" w:rsidRPr="00B0565D" w:rsidRDefault="00B0565D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  <w:r w:rsidRPr="00B0565D"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  <w:t xml:space="preserve">Приказом </w:t>
      </w:r>
      <w:r w:rsidRPr="008B6F73">
        <w:rPr>
          <w:rFonts w:ascii="Arial" w:eastAsia="Times New Roman" w:hAnsi="Arial" w:cs="Arial"/>
          <w:color w:val="000000"/>
          <w:sz w:val="28"/>
          <w:szCs w:val="28"/>
          <w:u w:val="single"/>
          <w:lang w:val="ru-RU" w:eastAsia="ru-RU"/>
        </w:rPr>
        <w:t xml:space="preserve">№ </w:t>
      </w:r>
      <w:r w:rsidR="005017B7" w:rsidRPr="008B6F73">
        <w:rPr>
          <w:rFonts w:ascii="Arial" w:eastAsia="Times New Roman" w:hAnsi="Arial" w:cs="Arial"/>
          <w:color w:val="000000"/>
          <w:sz w:val="28"/>
          <w:szCs w:val="28"/>
          <w:u w:val="single"/>
          <w:lang w:val="ru-RU" w:eastAsia="ru-RU"/>
        </w:rPr>
        <w:t>п 022/23-01</w:t>
      </w:r>
    </w:p>
    <w:p w14:paraId="202606AA" w14:textId="47541C24" w:rsidR="00B0565D" w:rsidRDefault="00B0565D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  <w:r w:rsidRPr="00B0565D"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  <w:t xml:space="preserve">от </w:t>
      </w:r>
      <w:r w:rsidR="005017B7" w:rsidRPr="008B6F73">
        <w:rPr>
          <w:rFonts w:ascii="Arial" w:eastAsia="Times New Roman" w:hAnsi="Arial" w:cs="Arial"/>
          <w:color w:val="000000"/>
          <w:sz w:val="28"/>
          <w:szCs w:val="28"/>
          <w:u w:val="single"/>
          <w:lang w:val="ru-RU" w:eastAsia="ru-RU"/>
        </w:rPr>
        <w:t>09.01.2023</w:t>
      </w:r>
    </w:p>
    <w:p w14:paraId="0AAED95E" w14:textId="70D59FAC" w:rsidR="00286806" w:rsidRDefault="00286806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4E5B6FFC" w14:textId="24E402F8" w:rsidR="00286806" w:rsidRDefault="00286806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5A52B790" w14:textId="3258F67D" w:rsidR="00286806" w:rsidRDefault="00286806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19F4F7D3" w14:textId="77777777" w:rsidR="00286806" w:rsidRPr="00B0565D" w:rsidRDefault="00286806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75082862" w14:textId="3D4193DF" w:rsidR="00AF4039" w:rsidRPr="003C26C6" w:rsidRDefault="00AF4039" w:rsidP="00B42569">
      <w:pPr>
        <w:spacing w:before="0" w:after="0" w:line="360" w:lineRule="auto"/>
        <w:jc w:val="center"/>
        <w:rPr>
          <w:rFonts w:ascii="Arial"/>
          <w:b/>
          <w:color w:val="000000"/>
          <w:sz w:val="32"/>
          <w:lang w:val="ru-RU"/>
        </w:rPr>
      </w:pPr>
    </w:p>
    <w:p w14:paraId="550221D9" w14:textId="74CE68B2" w:rsidR="00AF4039" w:rsidRPr="004F5040" w:rsidRDefault="004F5040" w:rsidP="00D03722">
      <w:pPr>
        <w:spacing w:before="0" w:after="0" w:line="240" w:lineRule="auto"/>
        <w:jc w:val="center"/>
        <w:rPr>
          <w:rFonts w:ascii="Arial" w:hAnsi="Arial" w:cs="Arial"/>
          <w:b/>
          <w:color w:val="000000"/>
          <w:spacing w:val="-5"/>
          <w:sz w:val="32"/>
          <w:lang w:val="ru-RU"/>
        </w:rPr>
      </w:pPr>
      <w:r w:rsidRPr="004F5040">
        <w:rPr>
          <w:rFonts w:ascii="Arial" w:hAnsi="Arial" w:cs="Arial"/>
          <w:b/>
          <w:color w:val="000000"/>
          <w:spacing w:val="-5"/>
          <w:sz w:val="32"/>
          <w:lang w:val="ru-RU"/>
        </w:rPr>
        <w:t xml:space="preserve">Политика </w:t>
      </w:r>
      <w:r w:rsidR="002B0E48">
        <w:rPr>
          <w:rFonts w:ascii="Arial" w:hAnsi="Arial" w:cs="Arial"/>
          <w:b/>
          <w:color w:val="000000"/>
          <w:spacing w:val="-5"/>
          <w:sz w:val="32"/>
          <w:lang w:val="ru-RU"/>
        </w:rPr>
        <w:t>формирования</w:t>
      </w:r>
      <w:r w:rsidRPr="004F5040">
        <w:rPr>
          <w:rFonts w:ascii="Arial" w:hAnsi="Arial" w:cs="Arial"/>
          <w:b/>
          <w:color w:val="000000"/>
          <w:spacing w:val="-5"/>
          <w:sz w:val="32"/>
          <w:lang w:val="ru-RU"/>
        </w:rPr>
        <w:t xml:space="preserve"> земельн</w:t>
      </w:r>
      <w:r w:rsidR="009E62CF">
        <w:rPr>
          <w:rFonts w:ascii="Arial" w:hAnsi="Arial" w:cs="Arial"/>
          <w:b/>
          <w:color w:val="000000"/>
          <w:spacing w:val="-5"/>
          <w:sz w:val="32"/>
          <w:lang w:val="ru-RU"/>
        </w:rPr>
        <w:t>ого</w:t>
      </w:r>
      <w:r w:rsidRPr="004F5040">
        <w:rPr>
          <w:rFonts w:ascii="Arial" w:hAnsi="Arial" w:cs="Arial"/>
          <w:b/>
          <w:color w:val="000000"/>
          <w:spacing w:val="-5"/>
          <w:sz w:val="32"/>
          <w:lang w:val="ru-RU"/>
        </w:rPr>
        <w:t xml:space="preserve"> банк</w:t>
      </w:r>
      <w:r w:rsidR="009E62CF">
        <w:rPr>
          <w:rFonts w:ascii="Arial" w:hAnsi="Arial" w:cs="Arial"/>
          <w:b/>
          <w:color w:val="000000"/>
          <w:spacing w:val="-5"/>
          <w:sz w:val="32"/>
          <w:lang w:val="ru-RU"/>
        </w:rPr>
        <w:t>а</w:t>
      </w:r>
      <w:r w:rsidR="00EA006C">
        <w:rPr>
          <w:rFonts w:ascii="Arial" w:hAnsi="Arial" w:cs="Arial"/>
          <w:b/>
          <w:color w:val="000000"/>
          <w:spacing w:val="-5"/>
          <w:sz w:val="32"/>
          <w:lang w:val="ru-RU"/>
        </w:rPr>
        <w:t xml:space="preserve"> </w:t>
      </w:r>
      <w:r w:rsidR="004C4B2B">
        <w:rPr>
          <w:rFonts w:ascii="Arial" w:hAnsi="Arial" w:cs="Arial"/>
          <w:b/>
          <w:color w:val="000000"/>
          <w:spacing w:val="-5"/>
          <w:sz w:val="32"/>
          <w:lang w:val="ru-RU"/>
        </w:rPr>
        <w:t>участк</w:t>
      </w:r>
      <w:r w:rsidR="00D03722">
        <w:rPr>
          <w:rFonts w:ascii="Arial" w:hAnsi="Arial" w:cs="Arial"/>
          <w:b/>
          <w:color w:val="000000"/>
          <w:spacing w:val="-5"/>
          <w:sz w:val="32"/>
          <w:lang w:val="ru-RU"/>
        </w:rPr>
        <w:t xml:space="preserve">ами под многоквартирную жилую застройку </w:t>
      </w:r>
    </w:p>
    <w:p w14:paraId="2983F7D1" w14:textId="6D499780" w:rsidR="00B42569" w:rsidRPr="00B42569" w:rsidRDefault="00B42569" w:rsidP="00B42569">
      <w:pPr>
        <w:spacing w:before="0" w:after="0" w:line="240" w:lineRule="auto"/>
        <w:jc w:val="center"/>
        <w:rPr>
          <w:rFonts w:ascii="Arial"/>
          <w:color w:val="000000"/>
          <w:sz w:val="16"/>
          <w:szCs w:val="16"/>
          <w:lang w:val="ru-RU"/>
        </w:rPr>
      </w:pPr>
    </w:p>
    <w:p w14:paraId="2C638E40" w14:textId="4A3366EA" w:rsidR="00B42569" w:rsidRPr="00B42569" w:rsidRDefault="00B42569" w:rsidP="002F267B">
      <w:pPr>
        <w:spacing w:before="0" w:after="0" w:line="240" w:lineRule="auto"/>
        <w:jc w:val="center"/>
        <w:rPr>
          <w:rFonts w:ascii="Arial"/>
          <w:color w:val="000000"/>
          <w:sz w:val="16"/>
          <w:szCs w:val="16"/>
          <w:lang w:val="ru-RU"/>
        </w:rPr>
      </w:pPr>
    </w:p>
    <w:p w14:paraId="4BBD1A59" w14:textId="16888A30" w:rsidR="00B42569" w:rsidRPr="006A4D07" w:rsidRDefault="006A4D07" w:rsidP="00B42569">
      <w:pPr>
        <w:spacing w:before="0" w:after="0" w:line="360" w:lineRule="auto"/>
        <w:jc w:val="center"/>
        <w:rPr>
          <w:rFonts w:ascii="Arial" w:hAnsi="Arial" w:cs="Arial"/>
          <w:b/>
          <w:color w:val="000000"/>
          <w:sz w:val="28"/>
          <w:lang w:val="ru-RU"/>
        </w:rPr>
      </w:pPr>
      <w:r w:rsidRPr="006A4D07">
        <w:rPr>
          <w:rFonts w:ascii="Arial" w:hAnsi="Arial" w:cs="Arial"/>
          <w:b/>
          <w:color w:val="000000"/>
          <w:sz w:val="28"/>
          <w:lang w:val="ru-RU"/>
        </w:rPr>
        <w:t>П1.9.2</w:t>
      </w:r>
    </w:p>
    <w:p w14:paraId="77D04AFE" w14:textId="77777777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0CD9E12C" w14:textId="77777777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1DA001DE" w14:textId="77777777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1E7473EC" w14:textId="77777777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748FE924" w14:textId="77777777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23C7727B" w14:textId="77777777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357FAE2E" w14:textId="77777777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71EAA86C" w14:textId="132ADADD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6E1B04F5" w14:textId="77777777" w:rsidR="00190B2D" w:rsidRDefault="00190B2D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6C7A4190" w14:textId="77777777" w:rsidR="00AE20B6" w:rsidRPr="00AE20B6" w:rsidRDefault="003C26C6" w:rsidP="00B42569">
      <w:pPr>
        <w:spacing w:before="0" w:after="0" w:line="240" w:lineRule="auto"/>
        <w:jc w:val="center"/>
        <w:rPr>
          <w:rFonts w:ascii="Arial"/>
          <w:b/>
          <w:color w:val="000000"/>
          <w:spacing w:val="1"/>
          <w:sz w:val="24"/>
          <w:lang w:val="ru-RU"/>
        </w:rPr>
      </w:pPr>
      <w:r w:rsidRPr="00AE20B6">
        <w:rPr>
          <w:rFonts w:ascii="Arial" w:hAnsi="Arial" w:cs="Arial"/>
          <w:b/>
          <w:color w:val="000000"/>
          <w:sz w:val="24"/>
          <w:lang w:val="ru-RU"/>
        </w:rPr>
        <w:t>Екатеринбург,</w:t>
      </w:r>
      <w:r w:rsidRPr="00AE20B6">
        <w:rPr>
          <w:rFonts w:ascii="Arial"/>
          <w:b/>
          <w:color w:val="000000"/>
          <w:spacing w:val="1"/>
          <w:sz w:val="24"/>
          <w:lang w:val="ru-RU"/>
        </w:rPr>
        <w:t xml:space="preserve"> </w:t>
      </w:r>
    </w:p>
    <w:p w14:paraId="524C3C88" w14:textId="7CCDAF06" w:rsidR="00AF4039" w:rsidRPr="00AE20B6" w:rsidRDefault="003C26C6" w:rsidP="00B42569">
      <w:pPr>
        <w:spacing w:before="0" w:after="0" w:line="240" w:lineRule="auto"/>
        <w:jc w:val="center"/>
        <w:rPr>
          <w:rFonts w:ascii="Arial"/>
          <w:b/>
          <w:color w:val="000000"/>
          <w:sz w:val="24"/>
          <w:lang w:val="ru-RU"/>
        </w:rPr>
      </w:pPr>
      <w:r w:rsidRPr="00AE20B6">
        <w:rPr>
          <w:rFonts w:ascii="Arial"/>
          <w:b/>
          <w:color w:val="000000"/>
          <w:spacing w:val="2"/>
          <w:sz w:val="24"/>
          <w:lang w:val="ru-RU"/>
        </w:rPr>
        <w:t>20</w:t>
      </w:r>
      <w:r w:rsidR="000E499C">
        <w:rPr>
          <w:rFonts w:ascii="Arial"/>
          <w:b/>
          <w:color w:val="000000"/>
          <w:spacing w:val="1"/>
          <w:sz w:val="24"/>
          <w:lang w:val="ru-RU"/>
        </w:rPr>
        <w:t>22</w:t>
      </w:r>
      <w:r w:rsidRPr="00AE20B6">
        <w:rPr>
          <w:rFonts w:ascii="Arial"/>
          <w:b/>
          <w:color w:val="000000"/>
          <w:spacing w:val="-2"/>
          <w:sz w:val="24"/>
          <w:lang w:val="ru-RU"/>
        </w:rPr>
        <w:t xml:space="preserve"> </w:t>
      </w:r>
      <w:r w:rsidRPr="00AE20B6">
        <w:rPr>
          <w:rFonts w:ascii="Arial" w:hAnsi="Arial" w:cs="Arial"/>
          <w:b/>
          <w:color w:val="000000"/>
          <w:spacing w:val="-1"/>
          <w:sz w:val="24"/>
          <w:lang w:val="ru-RU"/>
        </w:rPr>
        <w:t>г.</w:t>
      </w:r>
    </w:p>
    <w:p w14:paraId="51BB0CA4" w14:textId="77777777" w:rsidR="00AF4039" w:rsidRPr="003C26C6" w:rsidRDefault="00AF4039">
      <w:pPr>
        <w:spacing w:before="0" w:after="0" w:line="0" w:lineRule="atLeast"/>
        <w:jc w:val="left"/>
        <w:rPr>
          <w:rFonts w:ascii="Arial"/>
          <w:color w:val="FF0000"/>
          <w:sz w:val="2"/>
          <w:lang w:val="ru-RU"/>
        </w:rPr>
      </w:pPr>
    </w:p>
    <w:p w14:paraId="0FE0C440" w14:textId="77777777" w:rsidR="00AF4039" w:rsidRPr="003C26C6" w:rsidRDefault="003C26C6">
      <w:pPr>
        <w:spacing w:before="0" w:after="0" w:line="0" w:lineRule="atLeast"/>
        <w:jc w:val="left"/>
        <w:rPr>
          <w:rFonts w:ascii="Arial"/>
          <w:color w:val="FF0000"/>
          <w:sz w:val="2"/>
          <w:lang w:val="ru-RU"/>
        </w:rPr>
      </w:pPr>
      <w:r w:rsidRPr="003C26C6">
        <w:rPr>
          <w:rFonts w:ascii="Arial"/>
          <w:color w:val="FF0000"/>
          <w:sz w:val="2"/>
          <w:lang w:val="ru-RU"/>
        </w:rPr>
        <w:cr/>
      </w:r>
      <w:r w:rsidRPr="003C26C6">
        <w:rPr>
          <w:rFonts w:ascii="Arial"/>
          <w:color w:val="FF0000"/>
          <w:sz w:val="2"/>
          <w:lang w:val="ru-RU"/>
        </w:rPr>
        <w:br w:type="page"/>
      </w:r>
    </w:p>
    <w:p w14:paraId="3CD58878" w14:textId="77777777" w:rsidR="00AF4039" w:rsidRDefault="00AF4039">
      <w:pPr>
        <w:pStyle w:val="11"/>
        <w:sectPr w:rsidR="00AF4039" w:rsidSect="00D425F1">
          <w:headerReference w:type="default" r:id="rId11"/>
          <w:footerReference w:type="default" r:id="rId12"/>
          <w:pgSz w:w="11900" w:h="16820"/>
          <w:pgMar w:top="1134" w:right="851" w:bottom="1134" w:left="1134" w:header="720" w:footer="720" w:gutter="0"/>
          <w:pgNumType w:start="1"/>
          <w:cols w:space="720"/>
          <w:titlePg/>
          <w:docGrid w:linePitch="299"/>
        </w:sectPr>
      </w:pPr>
    </w:p>
    <w:p w14:paraId="7A68C47C" w14:textId="77777777" w:rsidR="00AF4039" w:rsidRPr="00B42569" w:rsidRDefault="00AF4039">
      <w:pPr>
        <w:spacing w:before="0" w:after="0" w:line="0" w:lineRule="atLeast"/>
        <w:jc w:val="left"/>
        <w:rPr>
          <w:rFonts w:ascii="Arial"/>
          <w:color w:val="FF0000"/>
          <w:sz w:val="2"/>
          <w:lang w:val="ru-RU"/>
        </w:rPr>
      </w:pPr>
      <w:bookmarkStart w:id="1" w:name="br2"/>
      <w:bookmarkEnd w:id="1"/>
    </w:p>
    <w:p w14:paraId="46892CEF" w14:textId="77777777" w:rsidR="00AF4039" w:rsidRPr="003C26C6" w:rsidRDefault="00AF4039">
      <w:pPr>
        <w:spacing w:before="0" w:after="0" w:line="0" w:lineRule="atLeast"/>
        <w:jc w:val="left"/>
        <w:rPr>
          <w:rFonts w:ascii="Arial"/>
          <w:color w:val="FF0000"/>
          <w:sz w:val="2"/>
          <w:lang w:val="ru-RU"/>
        </w:rPr>
      </w:pPr>
      <w:bookmarkStart w:id="2" w:name="br3"/>
      <w:bookmarkEnd w:id="2"/>
    </w:p>
    <w:p w14:paraId="3AAF9C77" w14:textId="3987F1CE" w:rsidR="00AF4039" w:rsidRPr="00501814" w:rsidRDefault="003C26C6" w:rsidP="00AA032E">
      <w:pPr>
        <w:pStyle w:val="1"/>
        <w:numPr>
          <w:ilvl w:val="0"/>
          <w:numId w:val="26"/>
        </w:numPr>
        <w:tabs>
          <w:tab w:val="left" w:pos="992"/>
          <w:tab w:val="left" w:pos="1134"/>
        </w:tabs>
        <w:spacing w:after="240" w:line="240" w:lineRule="auto"/>
        <w:ind w:left="0" w:firstLine="709"/>
        <w:rPr>
          <w:rFonts w:ascii="Arial" w:hAnsi="Arial" w:cs="Arial"/>
          <w:b/>
          <w:color w:val="008066"/>
          <w:sz w:val="28"/>
          <w:lang w:val="ru-RU"/>
        </w:rPr>
      </w:pPr>
      <w:bookmarkStart w:id="3" w:name="br4"/>
      <w:bookmarkStart w:id="4" w:name="_Toc109741940"/>
      <w:bookmarkEnd w:id="3"/>
      <w:r w:rsidRPr="00B42569">
        <w:rPr>
          <w:rFonts w:ascii="Arial" w:hAnsi="Arial" w:cs="Arial"/>
          <w:b/>
          <w:color w:val="008066"/>
          <w:sz w:val="28"/>
          <w:lang w:val="ru-RU"/>
        </w:rPr>
        <w:t>Общие</w:t>
      </w:r>
      <w:r w:rsidRPr="00501814">
        <w:rPr>
          <w:rFonts w:ascii="Arial" w:hAnsi="Arial" w:cs="Arial"/>
          <w:b/>
          <w:color w:val="008066"/>
          <w:sz w:val="28"/>
          <w:lang w:val="ru-RU"/>
        </w:rPr>
        <w:t xml:space="preserve"> </w:t>
      </w:r>
      <w:r w:rsidRPr="00B42569">
        <w:rPr>
          <w:rFonts w:ascii="Arial" w:hAnsi="Arial" w:cs="Arial"/>
          <w:b/>
          <w:color w:val="008066"/>
          <w:sz w:val="28"/>
          <w:lang w:val="ru-RU"/>
        </w:rPr>
        <w:t>положения</w:t>
      </w:r>
      <w:bookmarkStart w:id="5" w:name="_GoBack"/>
      <w:bookmarkEnd w:id="4"/>
      <w:bookmarkEnd w:id="5"/>
    </w:p>
    <w:p w14:paraId="59C48314" w14:textId="7B415A89" w:rsidR="004F5040" w:rsidRPr="008521E9" w:rsidRDefault="004F5040" w:rsidP="00AA032E">
      <w:pPr>
        <w:pStyle w:val="ab"/>
        <w:numPr>
          <w:ilvl w:val="0"/>
          <w:numId w:val="10"/>
        </w:numPr>
        <w:tabs>
          <w:tab w:val="left" w:pos="992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bookmarkStart w:id="6" w:name="_Hlk113371060"/>
      <w:r w:rsidRPr="00E97D78">
        <w:rPr>
          <w:rFonts w:ascii="Arial" w:hAnsi="Arial" w:cs="Arial"/>
          <w:sz w:val="24"/>
          <w:szCs w:val="24"/>
          <w:lang w:val="ru-RU"/>
        </w:rPr>
        <w:t xml:space="preserve">Политика </w:t>
      </w:r>
      <w:r w:rsidR="00E97D78" w:rsidRPr="00E97D78">
        <w:rPr>
          <w:rFonts w:ascii="Arial" w:hAnsi="Arial" w:cs="Arial"/>
          <w:sz w:val="24"/>
          <w:szCs w:val="24"/>
          <w:lang w:val="ru-RU"/>
        </w:rPr>
        <w:t>формирования земельного банка участками под многоквартирную жилую застройку</w:t>
      </w:r>
      <w:r w:rsidR="00E97D78">
        <w:rPr>
          <w:rFonts w:ascii="Arial" w:hAnsi="Arial" w:cs="Arial"/>
          <w:sz w:val="24"/>
          <w:szCs w:val="24"/>
          <w:lang w:val="ru-RU"/>
        </w:rPr>
        <w:t xml:space="preserve"> </w:t>
      </w:r>
      <w:r w:rsidRPr="00E97D78">
        <w:rPr>
          <w:rFonts w:ascii="Arial" w:hAnsi="Arial" w:cs="Arial"/>
          <w:sz w:val="24"/>
          <w:szCs w:val="24"/>
          <w:lang w:val="ru-RU"/>
        </w:rPr>
        <w:t>(далее – Политика) является основополагающим документом</w:t>
      </w:r>
      <w:r w:rsidR="008521E9">
        <w:rPr>
          <w:rFonts w:ascii="Arial" w:hAnsi="Arial" w:cs="Arial"/>
          <w:sz w:val="24"/>
          <w:szCs w:val="24"/>
          <w:lang w:val="ru-RU"/>
        </w:rPr>
        <w:t xml:space="preserve"> </w:t>
      </w:r>
      <w:r w:rsidR="008521E9" w:rsidRPr="00E97D78">
        <w:rPr>
          <w:rFonts w:ascii="Arial" w:hAnsi="Arial" w:cs="Arial"/>
          <w:sz w:val="24"/>
          <w:szCs w:val="24"/>
          <w:lang w:val="ru-RU"/>
        </w:rPr>
        <w:t>в группе компаний «Атомстройкомплекс-Строительство» (далее – Компания)</w:t>
      </w:r>
      <w:r w:rsidRPr="00E97D78">
        <w:rPr>
          <w:rFonts w:ascii="Arial" w:hAnsi="Arial" w:cs="Arial"/>
          <w:sz w:val="24"/>
          <w:szCs w:val="24"/>
          <w:lang w:val="ru-RU"/>
        </w:rPr>
        <w:t xml:space="preserve">, </w:t>
      </w:r>
      <w:r w:rsidR="00E97D78">
        <w:rPr>
          <w:rFonts w:ascii="Arial" w:hAnsi="Arial" w:cs="Arial"/>
          <w:sz w:val="24"/>
          <w:szCs w:val="24"/>
          <w:lang w:val="ru-RU"/>
        </w:rPr>
        <w:t xml:space="preserve">устанавливающим принципы </w:t>
      </w:r>
      <w:r w:rsidRPr="00E97D78">
        <w:rPr>
          <w:rFonts w:ascii="Arial" w:hAnsi="Arial" w:cs="Arial"/>
          <w:sz w:val="24"/>
          <w:szCs w:val="24"/>
          <w:lang w:val="ru-RU"/>
        </w:rPr>
        <w:t>формировани</w:t>
      </w:r>
      <w:r w:rsidR="00E97D78">
        <w:rPr>
          <w:rFonts w:ascii="Arial" w:hAnsi="Arial" w:cs="Arial"/>
          <w:sz w:val="24"/>
          <w:szCs w:val="24"/>
          <w:lang w:val="ru-RU"/>
        </w:rPr>
        <w:t>я</w:t>
      </w:r>
      <w:r w:rsidRPr="00E97D78">
        <w:rPr>
          <w:rFonts w:ascii="Arial" w:hAnsi="Arial" w:cs="Arial"/>
          <w:sz w:val="24"/>
          <w:szCs w:val="24"/>
          <w:lang w:val="ru-RU"/>
        </w:rPr>
        <w:t xml:space="preserve"> земельного банка</w:t>
      </w:r>
      <w:r w:rsidR="008521E9">
        <w:rPr>
          <w:rFonts w:ascii="Arial" w:hAnsi="Arial" w:cs="Arial"/>
          <w:sz w:val="24"/>
          <w:szCs w:val="24"/>
          <w:lang w:val="ru-RU"/>
        </w:rPr>
        <w:t xml:space="preserve"> Компании</w:t>
      </w:r>
      <w:r w:rsidRPr="00E97D78">
        <w:rPr>
          <w:rFonts w:ascii="Arial" w:hAnsi="Arial" w:cs="Arial"/>
          <w:sz w:val="24"/>
          <w:szCs w:val="24"/>
          <w:lang w:val="ru-RU"/>
        </w:rPr>
        <w:t xml:space="preserve"> </w:t>
      </w:r>
      <w:r w:rsidR="00E97D78">
        <w:rPr>
          <w:rFonts w:ascii="Arial" w:hAnsi="Arial" w:cs="Arial"/>
          <w:sz w:val="24"/>
          <w:szCs w:val="24"/>
          <w:lang w:val="ru-RU"/>
        </w:rPr>
        <w:t>земельными участками под многоквартирную жилую застройку, в том числе под комплекс</w:t>
      </w:r>
      <w:r w:rsidR="008521E9">
        <w:rPr>
          <w:rFonts w:ascii="Arial" w:hAnsi="Arial" w:cs="Arial"/>
          <w:sz w:val="24"/>
          <w:szCs w:val="24"/>
          <w:lang w:val="ru-RU"/>
        </w:rPr>
        <w:t>ы</w:t>
      </w:r>
      <w:r w:rsidR="00E97D78">
        <w:rPr>
          <w:rFonts w:ascii="Arial" w:hAnsi="Arial" w:cs="Arial"/>
          <w:sz w:val="24"/>
          <w:szCs w:val="24"/>
          <w:lang w:val="ru-RU"/>
        </w:rPr>
        <w:t xml:space="preserve"> апартаментов</w:t>
      </w:r>
      <w:r w:rsidR="008521E9">
        <w:rPr>
          <w:rFonts w:ascii="Arial" w:hAnsi="Arial" w:cs="Arial"/>
          <w:sz w:val="24"/>
          <w:szCs w:val="24"/>
          <w:lang w:val="ru-RU"/>
        </w:rPr>
        <w:t>.</w:t>
      </w:r>
    </w:p>
    <w:p w14:paraId="697ACBE0" w14:textId="7F042B11" w:rsidR="00810A2E" w:rsidRPr="008521E9" w:rsidRDefault="00810A2E" w:rsidP="00AA032E">
      <w:pPr>
        <w:pStyle w:val="ab"/>
        <w:numPr>
          <w:ilvl w:val="0"/>
          <w:numId w:val="10"/>
        </w:numPr>
        <w:tabs>
          <w:tab w:val="left" w:pos="992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 xml:space="preserve">Требования настоящей Политики </w:t>
      </w:r>
      <w:r w:rsidR="000312F4">
        <w:rPr>
          <w:rFonts w:ascii="Arial" w:hAnsi="Arial" w:cs="Arial"/>
          <w:sz w:val="24"/>
          <w:szCs w:val="24"/>
          <w:lang w:val="ru-RU"/>
        </w:rPr>
        <w:t xml:space="preserve">применяются к </w:t>
      </w:r>
      <w:r>
        <w:rPr>
          <w:rFonts w:ascii="Arial" w:hAnsi="Arial" w:cs="Arial"/>
          <w:sz w:val="24"/>
          <w:szCs w:val="24"/>
          <w:lang w:val="ru-RU"/>
        </w:rPr>
        <w:t>земельны</w:t>
      </w:r>
      <w:r w:rsidR="000312F4">
        <w:rPr>
          <w:rFonts w:ascii="Arial" w:hAnsi="Arial" w:cs="Arial"/>
          <w:sz w:val="24"/>
          <w:szCs w:val="24"/>
          <w:lang w:val="ru-RU"/>
        </w:rPr>
        <w:t>м</w:t>
      </w:r>
      <w:r>
        <w:rPr>
          <w:rFonts w:ascii="Arial" w:hAnsi="Arial" w:cs="Arial"/>
          <w:sz w:val="24"/>
          <w:szCs w:val="24"/>
          <w:lang w:val="ru-RU"/>
        </w:rPr>
        <w:t xml:space="preserve"> участк</w:t>
      </w:r>
      <w:r w:rsidR="000312F4">
        <w:rPr>
          <w:rFonts w:ascii="Arial" w:hAnsi="Arial" w:cs="Arial"/>
          <w:sz w:val="24"/>
          <w:szCs w:val="24"/>
          <w:lang w:val="ru-RU"/>
        </w:rPr>
        <w:t>ам</w:t>
      </w:r>
      <w:r w:rsidR="00221869">
        <w:rPr>
          <w:rFonts w:ascii="Arial" w:hAnsi="Arial" w:cs="Arial"/>
          <w:sz w:val="24"/>
          <w:szCs w:val="24"/>
          <w:lang w:val="ru-RU"/>
        </w:rPr>
        <w:t xml:space="preserve">, </w:t>
      </w:r>
      <w:r w:rsidR="000312F4">
        <w:rPr>
          <w:rFonts w:ascii="Arial" w:hAnsi="Arial" w:cs="Arial"/>
          <w:sz w:val="24"/>
          <w:szCs w:val="24"/>
          <w:lang w:val="ru-RU"/>
        </w:rPr>
        <w:t xml:space="preserve">предназначенным </w:t>
      </w:r>
      <w:r w:rsidR="00221869">
        <w:rPr>
          <w:rFonts w:ascii="Arial" w:hAnsi="Arial" w:cs="Arial"/>
          <w:sz w:val="24"/>
          <w:szCs w:val="24"/>
          <w:lang w:val="ru-RU"/>
        </w:rPr>
        <w:t>для реализации девелоперских проектов Компании</w:t>
      </w:r>
      <w:r w:rsidR="004C4B2B">
        <w:rPr>
          <w:rFonts w:ascii="Arial" w:hAnsi="Arial" w:cs="Arial"/>
          <w:sz w:val="24"/>
          <w:szCs w:val="24"/>
          <w:lang w:val="ru-RU"/>
        </w:rPr>
        <w:t xml:space="preserve"> </w:t>
      </w:r>
      <w:r w:rsidR="004C4B2B" w:rsidRPr="008521E9">
        <w:rPr>
          <w:rFonts w:ascii="Arial" w:hAnsi="Arial" w:cs="Arial"/>
          <w:sz w:val="24"/>
          <w:szCs w:val="24"/>
          <w:lang w:val="ru-RU"/>
        </w:rPr>
        <w:t>на территории города Екатеринбург</w:t>
      </w:r>
      <w:r w:rsidR="0006518D">
        <w:rPr>
          <w:rFonts w:ascii="Arial" w:hAnsi="Arial" w:cs="Arial"/>
          <w:sz w:val="24"/>
          <w:szCs w:val="24"/>
          <w:lang w:val="ru-RU"/>
        </w:rPr>
        <w:t>а</w:t>
      </w:r>
      <w:r w:rsidR="00221869" w:rsidRPr="008521E9">
        <w:rPr>
          <w:rFonts w:ascii="Arial" w:hAnsi="Arial" w:cs="Arial"/>
          <w:sz w:val="24"/>
          <w:szCs w:val="24"/>
          <w:lang w:val="ru-RU"/>
        </w:rPr>
        <w:t>.</w:t>
      </w:r>
    </w:p>
    <w:p w14:paraId="21C63BDC" w14:textId="6FAC3923" w:rsidR="00043BDD" w:rsidRPr="000312F4" w:rsidRDefault="000312F4" w:rsidP="00AA032E">
      <w:pPr>
        <w:pStyle w:val="ab"/>
        <w:numPr>
          <w:ilvl w:val="0"/>
          <w:numId w:val="10"/>
        </w:numPr>
        <w:tabs>
          <w:tab w:val="left" w:pos="992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>Настоящая Политика не применяется к з</w:t>
      </w:r>
      <w:r w:rsidR="00043BDD" w:rsidRPr="000312F4">
        <w:rPr>
          <w:rFonts w:ascii="Arial" w:hAnsi="Arial" w:cs="Arial"/>
          <w:sz w:val="24"/>
          <w:szCs w:val="24"/>
          <w:lang w:val="ru-RU"/>
        </w:rPr>
        <w:t>емельны</w:t>
      </w:r>
      <w:r>
        <w:rPr>
          <w:rFonts w:ascii="Arial" w:hAnsi="Arial" w:cs="Arial"/>
          <w:sz w:val="24"/>
          <w:szCs w:val="24"/>
          <w:lang w:val="ru-RU"/>
        </w:rPr>
        <w:t>м</w:t>
      </w:r>
      <w:r w:rsidR="00043BDD" w:rsidRPr="000312F4">
        <w:rPr>
          <w:rFonts w:ascii="Arial" w:hAnsi="Arial" w:cs="Arial"/>
          <w:sz w:val="24"/>
          <w:szCs w:val="24"/>
          <w:lang w:val="ru-RU"/>
        </w:rPr>
        <w:t xml:space="preserve"> участк</w:t>
      </w:r>
      <w:r>
        <w:rPr>
          <w:rFonts w:ascii="Arial" w:hAnsi="Arial" w:cs="Arial"/>
          <w:sz w:val="24"/>
          <w:szCs w:val="24"/>
          <w:lang w:val="ru-RU"/>
        </w:rPr>
        <w:t xml:space="preserve">ам, предназначенным </w:t>
      </w:r>
      <w:r w:rsidR="00043BDD" w:rsidRPr="000312F4">
        <w:rPr>
          <w:rFonts w:ascii="Arial" w:hAnsi="Arial" w:cs="Arial"/>
          <w:sz w:val="24"/>
          <w:szCs w:val="24"/>
          <w:lang w:val="ru-RU"/>
        </w:rPr>
        <w:t xml:space="preserve">под индивидуальное жилищное строительство, промышленные и коммерческие объекты, а также </w:t>
      </w:r>
      <w:r>
        <w:rPr>
          <w:rFonts w:ascii="Arial" w:hAnsi="Arial" w:cs="Arial"/>
          <w:sz w:val="24"/>
          <w:szCs w:val="24"/>
          <w:lang w:val="ru-RU"/>
        </w:rPr>
        <w:t xml:space="preserve">к </w:t>
      </w:r>
      <w:r w:rsidR="00043BDD" w:rsidRPr="000312F4">
        <w:rPr>
          <w:rFonts w:ascii="Arial" w:hAnsi="Arial" w:cs="Arial"/>
          <w:sz w:val="24"/>
          <w:szCs w:val="24"/>
          <w:lang w:val="ru-RU"/>
        </w:rPr>
        <w:t>участк</w:t>
      </w:r>
      <w:r>
        <w:rPr>
          <w:rFonts w:ascii="Arial" w:hAnsi="Arial" w:cs="Arial"/>
          <w:sz w:val="24"/>
          <w:szCs w:val="24"/>
          <w:lang w:val="ru-RU"/>
        </w:rPr>
        <w:t>ам, расположенным</w:t>
      </w:r>
      <w:r w:rsidR="00043BDD" w:rsidRPr="000312F4">
        <w:rPr>
          <w:rFonts w:ascii="Arial" w:hAnsi="Arial" w:cs="Arial"/>
          <w:sz w:val="24"/>
          <w:szCs w:val="24"/>
          <w:lang w:val="ru-RU"/>
        </w:rPr>
        <w:t xml:space="preserve"> за пределами города Екатеринбурга</w:t>
      </w:r>
      <w:r>
        <w:rPr>
          <w:rFonts w:ascii="Arial" w:hAnsi="Arial" w:cs="Arial"/>
          <w:sz w:val="24"/>
          <w:szCs w:val="24"/>
          <w:lang w:val="ru-RU"/>
        </w:rPr>
        <w:t xml:space="preserve">. </w:t>
      </w:r>
    </w:p>
    <w:p w14:paraId="4BB6BC1D" w14:textId="3EB430F0" w:rsidR="007D4FDD" w:rsidRPr="004602FE" w:rsidRDefault="007D4FDD" w:rsidP="00AA032E">
      <w:pPr>
        <w:pStyle w:val="ab"/>
        <w:numPr>
          <w:ilvl w:val="0"/>
          <w:numId w:val="10"/>
        </w:numPr>
        <w:tabs>
          <w:tab w:val="left" w:pos="992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 xml:space="preserve">Общие правила </w:t>
      </w:r>
      <w:r w:rsidR="00636E70">
        <w:rPr>
          <w:rFonts w:ascii="Arial" w:hAnsi="Arial" w:cs="Arial"/>
          <w:sz w:val="24"/>
          <w:szCs w:val="24"/>
          <w:lang w:val="ru-RU"/>
        </w:rPr>
        <w:t xml:space="preserve">занесения информации </w:t>
      </w:r>
      <w:r w:rsidR="00074F4E">
        <w:rPr>
          <w:rFonts w:ascii="Arial" w:hAnsi="Arial" w:cs="Arial"/>
          <w:sz w:val="24"/>
          <w:szCs w:val="24"/>
          <w:lang w:val="ru-RU"/>
        </w:rPr>
        <w:t xml:space="preserve">в земельный банк </w:t>
      </w:r>
      <w:r>
        <w:rPr>
          <w:rFonts w:ascii="Arial" w:hAnsi="Arial" w:cs="Arial"/>
          <w:sz w:val="24"/>
          <w:szCs w:val="24"/>
          <w:lang w:val="ru-RU"/>
        </w:rPr>
        <w:t xml:space="preserve">по земельным </w:t>
      </w:r>
      <w:r w:rsidR="003628A9">
        <w:rPr>
          <w:rFonts w:ascii="Arial" w:hAnsi="Arial" w:cs="Arial"/>
          <w:sz w:val="24"/>
          <w:szCs w:val="24"/>
          <w:lang w:val="ru-RU"/>
        </w:rPr>
        <w:t>участкам осуществляется</w:t>
      </w:r>
      <w:r w:rsidR="00074F4E">
        <w:rPr>
          <w:rFonts w:ascii="Arial" w:hAnsi="Arial" w:cs="Arial"/>
          <w:sz w:val="24"/>
          <w:szCs w:val="24"/>
          <w:lang w:val="ru-RU"/>
        </w:rPr>
        <w:t xml:space="preserve"> </w:t>
      </w:r>
      <w:r>
        <w:rPr>
          <w:rFonts w:ascii="Arial" w:hAnsi="Arial" w:cs="Arial"/>
          <w:sz w:val="24"/>
          <w:szCs w:val="24"/>
          <w:lang w:val="ru-RU"/>
        </w:rPr>
        <w:t>в соответствии с Регламентом «Работа со справочником Земельный банк»</w:t>
      </w:r>
      <w:r w:rsidR="00074F4E">
        <w:rPr>
          <w:rFonts w:ascii="Arial" w:hAnsi="Arial" w:cs="Arial"/>
          <w:sz w:val="24"/>
          <w:szCs w:val="24"/>
          <w:lang w:val="ru-RU"/>
        </w:rPr>
        <w:t>.</w:t>
      </w:r>
    </w:p>
    <w:p w14:paraId="3F255356" w14:textId="414149F1" w:rsidR="00EF709B" w:rsidRDefault="004F5040" w:rsidP="00AA032E">
      <w:pPr>
        <w:pStyle w:val="ab"/>
        <w:numPr>
          <w:ilvl w:val="0"/>
          <w:numId w:val="10"/>
        </w:numPr>
        <w:tabs>
          <w:tab w:val="left" w:pos="992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EF7742">
        <w:rPr>
          <w:rFonts w:ascii="Arial" w:hAnsi="Arial" w:cs="Arial"/>
          <w:sz w:val="24"/>
          <w:szCs w:val="24"/>
          <w:lang w:val="ru-RU"/>
        </w:rPr>
        <w:t xml:space="preserve">Наряду с настоящей Политикой могут действовать другие </w:t>
      </w:r>
      <w:r w:rsidR="00EF7742">
        <w:rPr>
          <w:rFonts w:ascii="Arial" w:hAnsi="Arial" w:cs="Arial"/>
          <w:sz w:val="24"/>
          <w:szCs w:val="24"/>
          <w:lang w:val="ru-RU"/>
        </w:rPr>
        <w:t xml:space="preserve">внутренние </w:t>
      </w:r>
      <w:r w:rsidRPr="00EF7742">
        <w:rPr>
          <w:rFonts w:ascii="Arial" w:hAnsi="Arial" w:cs="Arial"/>
          <w:sz w:val="24"/>
          <w:szCs w:val="24"/>
          <w:lang w:val="ru-RU"/>
        </w:rPr>
        <w:t xml:space="preserve">нормативные документы, регулирующие деятельность по управлению </w:t>
      </w:r>
      <w:r w:rsidR="00EF7742">
        <w:rPr>
          <w:rFonts w:ascii="Arial" w:hAnsi="Arial" w:cs="Arial"/>
          <w:sz w:val="24"/>
          <w:szCs w:val="24"/>
          <w:lang w:val="ru-RU"/>
        </w:rPr>
        <w:t>земельным банком</w:t>
      </w:r>
      <w:r w:rsidRPr="00EF7742">
        <w:rPr>
          <w:rFonts w:ascii="Arial" w:hAnsi="Arial" w:cs="Arial"/>
          <w:sz w:val="24"/>
          <w:szCs w:val="24"/>
          <w:lang w:val="ru-RU"/>
        </w:rPr>
        <w:t>, если они не противоречат данной Политике.</w:t>
      </w:r>
    </w:p>
    <w:bookmarkEnd w:id="6"/>
    <w:p w14:paraId="5868C349" w14:textId="5B77843A" w:rsidR="008F58E1" w:rsidRPr="00945137" w:rsidRDefault="00945137" w:rsidP="00AA032E">
      <w:pPr>
        <w:pStyle w:val="1"/>
        <w:numPr>
          <w:ilvl w:val="0"/>
          <w:numId w:val="26"/>
        </w:numPr>
        <w:tabs>
          <w:tab w:val="left" w:pos="992"/>
          <w:tab w:val="left" w:pos="1134"/>
        </w:tabs>
        <w:spacing w:after="240" w:line="240" w:lineRule="auto"/>
        <w:ind w:left="0" w:firstLine="709"/>
        <w:rPr>
          <w:rFonts w:ascii="Arial" w:hAnsi="Arial" w:cs="Arial"/>
          <w:b/>
          <w:color w:val="008066"/>
          <w:sz w:val="28"/>
          <w:lang w:val="ru-RU"/>
        </w:rPr>
      </w:pPr>
      <w:r w:rsidRPr="00945137">
        <w:rPr>
          <w:rFonts w:ascii="Arial" w:hAnsi="Arial" w:cs="Arial"/>
          <w:b/>
          <w:color w:val="008066"/>
          <w:sz w:val="28"/>
          <w:lang w:val="ru-RU"/>
        </w:rPr>
        <w:t>Цели и задачи</w:t>
      </w:r>
    </w:p>
    <w:p w14:paraId="3B0E3198" w14:textId="5C09E10C" w:rsidR="00EA0821" w:rsidRDefault="0006374D" w:rsidP="00AA032E">
      <w:pPr>
        <w:pStyle w:val="ab"/>
        <w:numPr>
          <w:ilvl w:val="1"/>
          <w:numId w:val="21"/>
        </w:numPr>
        <w:tabs>
          <w:tab w:val="left" w:pos="992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F96B60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Целью</w:t>
      </w:r>
      <w:r w:rsidR="00EA4C9A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настоящей </w:t>
      </w:r>
      <w:r w:rsidRPr="00F96B60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Политики является описание общих подходов и принципов, определяющих порядок </w:t>
      </w:r>
      <w:r w:rsidR="00FA16A8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формирования земельного банка </w:t>
      </w:r>
      <w:r w:rsidR="0001542C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участками под многоквартирную жилую застройку</w:t>
      </w:r>
      <w:r w:rsidR="000639A7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</w:p>
    <w:p w14:paraId="589CE7A3" w14:textId="77777777" w:rsidR="000639A7" w:rsidRPr="000639A7" w:rsidRDefault="000639A7" w:rsidP="00AA032E">
      <w:pPr>
        <w:pStyle w:val="ab"/>
        <w:numPr>
          <w:ilvl w:val="1"/>
          <w:numId w:val="21"/>
        </w:numPr>
        <w:tabs>
          <w:tab w:val="left" w:pos="992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0639A7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Задачами Политики являются:</w:t>
      </w:r>
    </w:p>
    <w:p w14:paraId="166F4E28" w14:textId="0D961F09" w:rsidR="000639A7" w:rsidRPr="000639A7" w:rsidRDefault="000639A7" w:rsidP="00AA032E">
      <w:pPr>
        <w:pStyle w:val="ab"/>
        <w:widowControl w:val="0"/>
        <w:numPr>
          <w:ilvl w:val="0"/>
          <w:numId w:val="24"/>
        </w:numPr>
        <w:tabs>
          <w:tab w:val="left" w:pos="992"/>
          <w:tab w:val="left" w:pos="1134"/>
        </w:tabs>
        <w:autoSpaceDE w:val="0"/>
        <w:autoSpaceDN w:val="0"/>
        <w:adjustRightInd w:val="0"/>
        <w:spacing w:before="0" w:after="0" w:line="240" w:lineRule="auto"/>
        <w:ind w:left="0" w:firstLine="709"/>
        <w:contextualSpacing w:val="0"/>
        <w:rPr>
          <w:rStyle w:val="FontStyle26"/>
          <w:rFonts w:ascii="Arial" w:hAnsi="Arial" w:cs="Arial"/>
          <w:b w:val="0"/>
          <w:bCs w:val="0"/>
          <w:sz w:val="24"/>
          <w:szCs w:val="24"/>
          <w:lang w:val="ru-RU"/>
        </w:rPr>
      </w:pPr>
      <w:r>
        <w:rPr>
          <w:rStyle w:val="FontStyle26"/>
          <w:rFonts w:ascii="Arial" w:hAnsi="Arial" w:cs="Arial"/>
          <w:b w:val="0"/>
          <w:sz w:val="24"/>
          <w:szCs w:val="24"/>
          <w:lang w:val="ru-RU"/>
        </w:rPr>
        <w:t>ф</w:t>
      </w:r>
      <w:r w:rsidRPr="000639A7">
        <w:rPr>
          <w:rStyle w:val="FontStyle26"/>
          <w:rFonts w:ascii="Arial" w:hAnsi="Arial" w:cs="Arial"/>
          <w:b w:val="0"/>
          <w:sz w:val="24"/>
          <w:szCs w:val="24"/>
          <w:lang w:val="ru-RU"/>
        </w:rPr>
        <w:t xml:space="preserve">ормализация общих подходов к </w:t>
      </w:r>
      <w:r w:rsidR="000D6F2E">
        <w:rPr>
          <w:rStyle w:val="FontStyle26"/>
          <w:rFonts w:ascii="Arial" w:hAnsi="Arial" w:cs="Arial"/>
          <w:b w:val="0"/>
          <w:sz w:val="24"/>
          <w:szCs w:val="24"/>
          <w:lang w:val="ru-RU"/>
        </w:rPr>
        <w:t>формированию</w:t>
      </w:r>
      <w:r w:rsidRPr="000639A7">
        <w:rPr>
          <w:rStyle w:val="FontStyle26"/>
          <w:rFonts w:ascii="Arial" w:hAnsi="Arial" w:cs="Arial"/>
          <w:b w:val="0"/>
          <w:sz w:val="24"/>
          <w:szCs w:val="24"/>
          <w:lang w:val="ru-RU"/>
        </w:rPr>
        <w:t xml:space="preserve"> </w:t>
      </w:r>
      <w:r>
        <w:rPr>
          <w:rStyle w:val="FontStyle26"/>
          <w:rFonts w:ascii="Arial" w:hAnsi="Arial" w:cs="Arial"/>
          <w:b w:val="0"/>
          <w:sz w:val="24"/>
          <w:szCs w:val="24"/>
          <w:lang w:val="ru-RU"/>
        </w:rPr>
        <w:t>земельн</w:t>
      </w:r>
      <w:r w:rsidR="005273EE">
        <w:rPr>
          <w:rStyle w:val="FontStyle26"/>
          <w:rFonts w:ascii="Arial" w:hAnsi="Arial" w:cs="Arial"/>
          <w:b w:val="0"/>
          <w:sz w:val="24"/>
          <w:szCs w:val="24"/>
          <w:lang w:val="ru-RU"/>
        </w:rPr>
        <w:t>ого</w:t>
      </w:r>
      <w:r>
        <w:rPr>
          <w:rStyle w:val="FontStyle26"/>
          <w:rFonts w:ascii="Arial" w:hAnsi="Arial" w:cs="Arial"/>
          <w:b w:val="0"/>
          <w:sz w:val="24"/>
          <w:szCs w:val="24"/>
          <w:lang w:val="ru-RU"/>
        </w:rPr>
        <w:t xml:space="preserve"> банк</w:t>
      </w:r>
      <w:r w:rsidR="005273EE">
        <w:rPr>
          <w:rStyle w:val="FontStyle26"/>
          <w:rFonts w:ascii="Arial" w:hAnsi="Arial" w:cs="Arial"/>
          <w:b w:val="0"/>
          <w:sz w:val="24"/>
          <w:szCs w:val="24"/>
          <w:lang w:val="ru-RU"/>
        </w:rPr>
        <w:t>а</w:t>
      </w:r>
      <w:r w:rsidRPr="000639A7">
        <w:rPr>
          <w:rStyle w:val="FontStyle26"/>
          <w:rFonts w:ascii="Arial" w:hAnsi="Arial" w:cs="Arial"/>
          <w:b w:val="0"/>
          <w:sz w:val="24"/>
          <w:szCs w:val="24"/>
          <w:lang w:val="ru-RU"/>
        </w:rPr>
        <w:t>;</w:t>
      </w:r>
    </w:p>
    <w:p w14:paraId="47160443" w14:textId="5B4BDB40" w:rsidR="000639A7" w:rsidRPr="000D6F2E" w:rsidRDefault="000D6F2E" w:rsidP="00AA032E">
      <w:pPr>
        <w:pStyle w:val="ab"/>
        <w:widowControl w:val="0"/>
        <w:numPr>
          <w:ilvl w:val="0"/>
          <w:numId w:val="24"/>
        </w:numPr>
        <w:tabs>
          <w:tab w:val="left" w:pos="992"/>
          <w:tab w:val="left" w:pos="1134"/>
        </w:tabs>
        <w:autoSpaceDE w:val="0"/>
        <w:autoSpaceDN w:val="0"/>
        <w:adjustRightInd w:val="0"/>
        <w:spacing w:before="0" w:after="0" w:line="240" w:lineRule="auto"/>
        <w:ind w:left="0" w:firstLine="709"/>
        <w:contextualSpacing w:val="0"/>
        <w:rPr>
          <w:rStyle w:val="FontStyle26"/>
          <w:rFonts w:ascii="Arial" w:hAnsi="Arial" w:cs="Arial"/>
          <w:b w:val="0"/>
          <w:sz w:val="24"/>
          <w:szCs w:val="24"/>
          <w:lang w:val="ru-RU"/>
        </w:rPr>
      </w:pPr>
      <w:r>
        <w:rPr>
          <w:rStyle w:val="FontStyle26"/>
          <w:rFonts w:ascii="Arial" w:hAnsi="Arial" w:cs="Arial"/>
          <w:b w:val="0"/>
          <w:sz w:val="24"/>
          <w:szCs w:val="24"/>
          <w:lang w:val="ru-RU"/>
        </w:rPr>
        <w:t>определение требований к участкам</w:t>
      </w:r>
      <w:r w:rsidR="003628A9">
        <w:rPr>
          <w:rStyle w:val="FontStyle26"/>
          <w:rFonts w:ascii="Arial" w:hAnsi="Arial" w:cs="Arial"/>
          <w:b w:val="0"/>
          <w:sz w:val="24"/>
          <w:szCs w:val="24"/>
          <w:lang w:val="ru-RU"/>
        </w:rPr>
        <w:t xml:space="preserve">, из которых формируется </w:t>
      </w:r>
      <w:r w:rsidR="000E499C" w:rsidRPr="000D6F2E">
        <w:rPr>
          <w:rStyle w:val="FontStyle26"/>
          <w:rFonts w:ascii="Arial" w:hAnsi="Arial" w:cs="Arial"/>
          <w:b w:val="0"/>
          <w:sz w:val="24"/>
          <w:szCs w:val="24"/>
          <w:lang w:val="ru-RU"/>
        </w:rPr>
        <w:t>земельн</w:t>
      </w:r>
      <w:r w:rsidR="003628A9">
        <w:rPr>
          <w:rStyle w:val="FontStyle26"/>
          <w:rFonts w:ascii="Arial" w:hAnsi="Arial" w:cs="Arial"/>
          <w:b w:val="0"/>
          <w:sz w:val="24"/>
          <w:szCs w:val="24"/>
          <w:lang w:val="ru-RU"/>
        </w:rPr>
        <w:t>ый</w:t>
      </w:r>
      <w:r w:rsidR="000E499C" w:rsidRPr="000D6F2E">
        <w:rPr>
          <w:rStyle w:val="FontStyle26"/>
          <w:rFonts w:ascii="Arial" w:hAnsi="Arial" w:cs="Arial"/>
          <w:b w:val="0"/>
          <w:sz w:val="24"/>
          <w:szCs w:val="24"/>
          <w:lang w:val="ru-RU"/>
        </w:rPr>
        <w:t xml:space="preserve"> банк</w:t>
      </w:r>
      <w:r w:rsidR="003628A9">
        <w:rPr>
          <w:rStyle w:val="FontStyle26"/>
          <w:rFonts w:ascii="Arial" w:hAnsi="Arial" w:cs="Arial"/>
          <w:b w:val="0"/>
          <w:sz w:val="24"/>
          <w:szCs w:val="24"/>
          <w:lang w:val="ru-RU"/>
        </w:rPr>
        <w:t>.</w:t>
      </w:r>
    </w:p>
    <w:p w14:paraId="70A48DA5" w14:textId="3477B88C" w:rsidR="00501814" w:rsidRDefault="00501814" w:rsidP="00AA032E">
      <w:pPr>
        <w:pStyle w:val="1"/>
        <w:numPr>
          <w:ilvl w:val="0"/>
          <w:numId w:val="26"/>
        </w:numPr>
        <w:tabs>
          <w:tab w:val="left" w:pos="992"/>
          <w:tab w:val="left" w:pos="1134"/>
        </w:tabs>
        <w:spacing w:after="240" w:line="240" w:lineRule="auto"/>
        <w:ind w:left="0" w:firstLine="709"/>
        <w:rPr>
          <w:rFonts w:ascii="Arial" w:hAnsi="Arial" w:cs="Arial"/>
          <w:b/>
          <w:color w:val="008066"/>
          <w:sz w:val="28"/>
          <w:lang w:val="ru-RU"/>
        </w:rPr>
      </w:pPr>
      <w:r>
        <w:rPr>
          <w:rFonts w:ascii="Arial" w:hAnsi="Arial" w:cs="Arial"/>
          <w:b/>
          <w:color w:val="008066"/>
          <w:sz w:val="28"/>
          <w:lang w:val="ru-RU"/>
        </w:rPr>
        <w:t>Определения</w:t>
      </w:r>
    </w:p>
    <w:p w14:paraId="6FEFB277" w14:textId="277FAF3F" w:rsidR="00501814" w:rsidRPr="008521E9" w:rsidRDefault="00501814" w:rsidP="00AA032E">
      <w:pPr>
        <w:pStyle w:val="ab"/>
        <w:tabs>
          <w:tab w:val="left" w:pos="992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 w:eastAsia="ru-RU"/>
        </w:rPr>
      </w:pPr>
      <w:r w:rsidRPr="008521E9">
        <w:rPr>
          <w:rFonts w:ascii="Arial" w:hAnsi="Arial" w:cs="Arial"/>
          <w:b/>
          <w:sz w:val="24"/>
          <w:lang w:val="ru-RU" w:eastAsia="ru-RU"/>
        </w:rPr>
        <w:t xml:space="preserve">Земельный банк </w:t>
      </w:r>
      <w:r w:rsidRPr="008521E9">
        <w:rPr>
          <w:rFonts w:ascii="Arial" w:hAnsi="Arial" w:cs="Arial"/>
          <w:sz w:val="24"/>
          <w:lang w:val="ru-RU" w:eastAsia="ru-RU"/>
        </w:rPr>
        <w:t xml:space="preserve">– </w:t>
      </w:r>
      <w:r w:rsidRPr="008521E9">
        <w:rPr>
          <w:rFonts w:ascii="Arial" w:hAnsi="Arial" w:cs="Arial"/>
          <w:sz w:val="24"/>
          <w:szCs w:val="24"/>
          <w:lang w:val="ru-RU" w:eastAsia="ru-RU"/>
        </w:rPr>
        <w:t xml:space="preserve">совокупность земельных участков, находящихся </w:t>
      </w:r>
      <w:r w:rsidR="00074F4E" w:rsidRPr="008521E9">
        <w:rPr>
          <w:rFonts w:ascii="Arial" w:hAnsi="Arial" w:cs="Arial"/>
          <w:sz w:val="24"/>
          <w:szCs w:val="24"/>
          <w:lang w:val="ru-RU" w:eastAsia="ru-RU"/>
        </w:rPr>
        <w:t xml:space="preserve">в собственности, в аренде у </w:t>
      </w:r>
      <w:r w:rsidR="000D6F2E" w:rsidRPr="008521E9">
        <w:rPr>
          <w:rFonts w:ascii="Arial" w:hAnsi="Arial" w:cs="Arial"/>
          <w:sz w:val="24"/>
          <w:szCs w:val="24"/>
          <w:lang w:val="ru-RU" w:eastAsia="ru-RU"/>
        </w:rPr>
        <w:t>Компании</w:t>
      </w:r>
      <w:r w:rsidR="00074F4E" w:rsidRPr="008521E9">
        <w:rPr>
          <w:rFonts w:ascii="Arial" w:hAnsi="Arial" w:cs="Arial"/>
          <w:sz w:val="24"/>
          <w:szCs w:val="24"/>
          <w:lang w:val="ru-RU" w:eastAsia="ru-RU"/>
        </w:rPr>
        <w:t xml:space="preserve"> или по которым</w:t>
      </w:r>
      <w:r w:rsidR="0067654C">
        <w:rPr>
          <w:rFonts w:ascii="Arial" w:hAnsi="Arial" w:cs="Arial"/>
          <w:sz w:val="24"/>
          <w:szCs w:val="24"/>
          <w:lang w:val="ru-RU" w:eastAsia="ru-RU"/>
        </w:rPr>
        <w:t xml:space="preserve"> у Компании</w:t>
      </w:r>
      <w:r w:rsidR="00074F4E" w:rsidRPr="008521E9">
        <w:rPr>
          <w:rFonts w:ascii="Arial" w:hAnsi="Arial" w:cs="Arial"/>
          <w:sz w:val="24"/>
          <w:szCs w:val="24"/>
          <w:lang w:val="ru-RU" w:eastAsia="ru-RU"/>
        </w:rPr>
        <w:t xml:space="preserve"> нет прав на землю, но Комите</w:t>
      </w:r>
      <w:r w:rsidR="007217D0" w:rsidRPr="008521E9">
        <w:rPr>
          <w:rFonts w:ascii="Arial" w:hAnsi="Arial" w:cs="Arial"/>
          <w:sz w:val="24"/>
          <w:szCs w:val="24"/>
          <w:lang w:val="ru-RU" w:eastAsia="ru-RU"/>
        </w:rPr>
        <w:t>том</w:t>
      </w:r>
      <w:r w:rsidR="00074F4E" w:rsidRPr="008521E9">
        <w:rPr>
          <w:rFonts w:ascii="Arial" w:hAnsi="Arial" w:cs="Arial"/>
          <w:sz w:val="24"/>
          <w:szCs w:val="24"/>
          <w:lang w:val="ru-RU" w:eastAsia="ru-RU"/>
        </w:rPr>
        <w:t xml:space="preserve"> по девелопменту принято решение </w:t>
      </w:r>
      <w:r w:rsidR="007217D0" w:rsidRPr="008521E9">
        <w:rPr>
          <w:rFonts w:ascii="Arial" w:hAnsi="Arial" w:cs="Arial"/>
          <w:sz w:val="24"/>
          <w:szCs w:val="24"/>
          <w:lang w:val="ru-RU" w:eastAsia="ru-RU"/>
        </w:rPr>
        <w:t>о</w:t>
      </w:r>
      <w:r w:rsidR="003628A9" w:rsidRPr="008521E9">
        <w:rPr>
          <w:rFonts w:ascii="Arial" w:hAnsi="Arial" w:cs="Arial"/>
          <w:sz w:val="24"/>
          <w:szCs w:val="24"/>
          <w:lang w:val="ru-RU" w:eastAsia="ru-RU"/>
        </w:rPr>
        <w:t xml:space="preserve"> вхождении в проект.</w:t>
      </w:r>
      <w:r w:rsidR="00810A2E" w:rsidRPr="008521E9">
        <w:rPr>
          <w:rFonts w:ascii="Arial" w:hAnsi="Arial" w:cs="Arial"/>
          <w:sz w:val="24"/>
          <w:szCs w:val="24"/>
          <w:lang w:val="ru-RU" w:eastAsia="ru-RU"/>
        </w:rPr>
        <w:t xml:space="preserve"> </w:t>
      </w:r>
      <w:r w:rsidR="008521E9" w:rsidRPr="008521E9">
        <w:rPr>
          <w:rFonts w:ascii="Arial" w:hAnsi="Arial" w:cs="Arial"/>
          <w:sz w:val="24"/>
          <w:szCs w:val="24"/>
          <w:lang w:val="ru-RU"/>
        </w:rPr>
        <w:t xml:space="preserve">Земельный банк формируется для реализации проектов девелопмента и </w:t>
      </w:r>
      <w:proofErr w:type="spellStart"/>
      <w:r w:rsidR="008521E9" w:rsidRPr="008521E9">
        <w:rPr>
          <w:rFonts w:ascii="Arial" w:hAnsi="Arial" w:cs="Arial"/>
          <w:sz w:val="24"/>
          <w:szCs w:val="24"/>
          <w:lang w:val="ru-RU"/>
        </w:rPr>
        <w:t>ленд</w:t>
      </w:r>
      <w:proofErr w:type="spellEnd"/>
      <w:r w:rsidR="008521E9" w:rsidRPr="008521E9">
        <w:rPr>
          <w:rFonts w:ascii="Arial" w:hAnsi="Arial" w:cs="Arial"/>
          <w:sz w:val="24"/>
          <w:szCs w:val="24"/>
          <w:lang w:val="ru-RU"/>
        </w:rPr>
        <w:t>-девелопмента.</w:t>
      </w:r>
    </w:p>
    <w:p w14:paraId="5B3D76C1" w14:textId="77777777" w:rsidR="00296C9D" w:rsidRPr="00EA4F7C" w:rsidRDefault="00296C9D" w:rsidP="00AA032E">
      <w:pPr>
        <w:tabs>
          <w:tab w:val="left" w:pos="709"/>
          <w:tab w:val="left" w:pos="992"/>
          <w:tab w:val="left" w:pos="1134"/>
        </w:tabs>
        <w:spacing w:before="0" w:after="0" w:line="240" w:lineRule="auto"/>
        <w:ind w:firstLine="709"/>
        <w:rPr>
          <w:rFonts w:ascii="Arial" w:hAnsi="Arial" w:cs="Arial"/>
          <w:sz w:val="24"/>
          <w:szCs w:val="24"/>
          <w:lang w:val="ru-RU"/>
        </w:rPr>
      </w:pPr>
      <w:r w:rsidRPr="00EA4F7C">
        <w:rPr>
          <w:rFonts w:ascii="Arial" w:hAnsi="Arial" w:cs="Arial"/>
          <w:b/>
          <w:sz w:val="24"/>
          <w:szCs w:val="24"/>
          <w:lang w:val="ru-RU"/>
        </w:rPr>
        <w:t xml:space="preserve">Девелоперский проект </w:t>
      </w:r>
      <w:r w:rsidRPr="00EA4F7C">
        <w:rPr>
          <w:rFonts w:ascii="Arial" w:hAnsi="Arial" w:cs="Arial"/>
          <w:sz w:val="24"/>
          <w:szCs w:val="24"/>
          <w:lang w:val="ru-RU"/>
        </w:rPr>
        <w:t xml:space="preserve">– процесс создания девелоперского продукта, который представляет собой совокупность задач и мероприятий по </w:t>
      </w:r>
      <w:r>
        <w:rPr>
          <w:rFonts w:ascii="Arial" w:hAnsi="Arial" w:cs="Arial"/>
          <w:sz w:val="24"/>
          <w:szCs w:val="24"/>
          <w:lang w:val="ru-RU"/>
        </w:rPr>
        <w:t>строительству или</w:t>
      </w:r>
      <w:r w:rsidRPr="00EA4F7C">
        <w:rPr>
          <w:rFonts w:ascii="Arial" w:hAnsi="Arial" w:cs="Arial"/>
          <w:sz w:val="24"/>
          <w:szCs w:val="24"/>
          <w:lang w:val="ru-RU"/>
        </w:rPr>
        <w:t xml:space="preserve"> реконструкции объекта</w:t>
      </w:r>
      <w:r>
        <w:rPr>
          <w:rFonts w:ascii="Arial" w:hAnsi="Arial" w:cs="Arial"/>
          <w:sz w:val="24"/>
          <w:szCs w:val="24"/>
          <w:lang w:val="ru-RU"/>
        </w:rPr>
        <w:t xml:space="preserve"> капитального строительства</w:t>
      </w:r>
      <w:r w:rsidRPr="00EA4F7C">
        <w:rPr>
          <w:rFonts w:ascii="Arial" w:hAnsi="Arial" w:cs="Arial"/>
          <w:sz w:val="24"/>
          <w:szCs w:val="24"/>
          <w:lang w:val="ru-RU"/>
        </w:rPr>
        <w:t>, осуществляемый в рамках плана, в условиях ограничения ресурсов, сроков и стоимости, с целью получения прибыли или иного положительного эффекта, финансируемый Компанией самостоятельно либо совместно с другими инвесторами.</w:t>
      </w:r>
    </w:p>
    <w:p w14:paraId="10AAD2CA" w14:textId="0685E69B" w:rsidR="003E3C26" w:rsidRDefault="003E3C26" w:rsidP="00AA032E">
      <w:pPr>
        <w:pStyle w:val="ab"/>
        <w:tabs>
          <w:tab w:val="left" w:pos="992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5B67A2">
        <w:rPr>
          <w:rFonts w:ascii="Arial" w:hAnsi="Arial" w:cs="Arial"/>
          <w:b/>
          <w:sz w:val="24"/>
          <w:szCs w:val="24"/>
          <w:lang w:val="ru-RU"/>
        </w:rPr>
        <w:t>Лэнд-девелопмент</w:t>
      </w:r>
      <w:r w:rsidR="005B67A2">
        <w:rPr>
          <w:rFonts w:ascii="Arial" w:hAnsi="Arial" w:cs="Arial"/>
          <w:sz w:val="24"/>
          <w:szCs w:val="24"/>
          <w:lang w:val="ru-RU"/>
        </w:rPr>
        <w:t xml:space="preserve"> – </w:t>
      </w:r>
      <w:r w:rsidR="003628A9">
        <w:rPr>
          <w:rFonts w:ascii="Arial" w:hAnsi="Arial" w:cs="Arial"/>
          <w:sz w:val="24"/>
          <w:szCs w:val="24"/>
          <w:lang w:val="ru-RU"/>
        </w:rPr>
        <w:t xml:space="preserve">процесс </w:t>
      </w:r>
      <w:r w:rsidR="0008343C">
        <w:rPr>
          <w:rFonts w:ascii="Arial" w:hAnsi="Arial" w:cs="Arial"/>
          <w:sz w:val="24"/>
          <w:szCs w:val="24"/>
          <w:lang w:val="ru-RU"/>
        </w:rPr>
        <w:t xml:space="preserve">приобретения и </w:t>
      </w:r>
      <w:r w:rsidR="003628A9">
        <w:rPr>
          <w:rFonts w:ascii="Arial" w:hAnsi="Arial" w:cs="Arial"/>
          <w:sz w:val="24"/>
          <w:szCs w:val="24"/>
          <w:lang w:val="ru-RU"/>
        </w:rPr>
        <w:t>освоени</w:t>
      </w:r>
      <w:r w:rsidR="0008343C">
        <w:rPr>
          <w:rFonts w:ascii="Arial" w:hAnsi="Arial" w:cs="Arial"/>
          <w:sz w:val="24"/>
          <w:szCs w:val="24"/>
          <w:lang w:val="ru-RU"/>
        </w:rPr>
        <w:t>я</w:t>
      </w:r>
      <w:r w:rsidR="003628A9">
        <w:rPr>
          <w:rFonts w:ascii="Arial" w:hAnsi="Arial" w:cs="Arial"/>
          <w:sz w:val="24"/>
          <w:szCs w:val="24"/>
          <w:lang w:val="ru-RU"/>
        </w:rPr>
        <w:t xml:space="preserve"> земельного участка </w:t>
      </w:r>
      <w:r w:rsidR="0008343C">
        <w:rPr>
          <w:rFonts w:ascii="Arial" w:hAnsi="Arial" w:cs="Arial"/>
          <w:sz w:val="24"/>
          <w:szCs w:val="24"/>
          <w:lang w:val="ru-RU"/>
        </w:rPr>
        <w:t xml:space="preserve">с целью увеличения его стоимости для </w:t>
      </w:r>
      <w:r w:rsidR="005B67A2">
        <w:rPr>
          <w:rFonts w:ascii="Arial" w:hAnsi="Arial" w:cs="Arial"/>
          <w:sz w:val="24"/>
          <w:szCs w:val="24"/>
          <w:lang w:val="ru-RU"/>
        </w:rPr>
        <w:t>последующей его реализаци</w:t>
      </w:r>
      <w:r w:rsidR="0008343C">
        <w:rPr>
          <w:rFonts w:ascii="Arial" w:hAnsi="Arial" w:cs="Arial"/>
          <w:sz w:val="24"/>
          <w:szCs w:val="24"/>
          <w:lang w:val="ru-RU"/>
        </w:rPr>
        <w:t>и</w:t>
      </w:r>
      <w:r w:rsidR="005B67A2">
        <w:rPr>
          <w:rFonts w:ascii="Arial" w:hAnsi="Arial" w:cs="Arial"/>
          <w:sz w:val="24"/>
          <w:szCs w:val="24"/>
          <w:lang w:val="ru-RU"/>
        </w:rPr>
        <w:t>.</w:t>
      </w:r>
    </w:p>
    <w:p w14:paraId="06555845" w14:textId="1FC82BDB" w:rsidR="000D6F2E" w:rsidRDefault="000D6F2E" w:rsidP="00AA032E">
      <w:pPr>
        <w:pStyle w:val="ab"/>
        <w:tabs>
          <w:tab w:val="left" w:pos="992"/>
        </w:tabs>
        <w:spacing w:before="0" w:after="0" w:line="240" w:lineRule="auto"/>
        <w:ind w:left="0" w:firstLine="709"/>
        <w:rPr>
          <w:rFonts w:ascii="Arial" w:hAnsi="Arial" w:cs="Arial"/>
          <w:bCs/>
          <w:sz w:val="24"/>
          <w:lang w:val="ru-RU" w:eastAsia="ru-RU"/>
        </w:rPr>
      </w:pPr>
      <w:r w:rsidRPr="000D6F2E">
        <w:rPr>
          <w:rStyle w:val="FontStyle26"/>
          <w:rFonts w:ascii="Arial" w:hAnsi="Arial" w:cs="Arial"/>
          <w:sz w:val="24"/>
          <w:szCs w:val="24"/>
          <w:lang w:val="ru-RU"/>
        </w:rPr>
        <w:lastRenderedPageBreak/>
        <w:t xml:space="preserve">Комитет по Девелопменту (далее именуемый КД) - </w:t>
      </w:r>
      <w:r w:rsidRPr="000D6F2E">
        <w:rPr>
          <w:rFonts w:ascii="Arial" w:hAnsi="Arial" w:cs="Arial"/>
          <w:bCs/>
          <w:sz w:val="24"/>
          <w:lang w:val="ru-RU" w:eastAsia="ru-RU"/>
        </w:rPr>
        <w:t xml:space="preserve">коллегиальный орган Компании, в компетенцию которого входит рассмотрение и одобрение вопросов, связанных с управлением </w:t>
      </w:r>
      <w:r w:rsidR="0008343C">
        <w:rPr>
          <w:rFonts w:ascii="Arial" w:hAnsi="Arial" w:cs="Arial"/>
          <w:bCs/>
          <w:sz w:val="24"/>
          <w:lang w:val="ru-RU" w:eastAsia="ru-RU"/>
        </w:rPr>
        <w:t xml:space="preserve">девелоперскими </w:t>
      </w:r>
      <w:r w:rsidRPr="000D6F2E">
        <w:rPr>
          <w:rFonts w:ascii="Arial" w:hAnsi="Arial" w:cs="Arial"/>
          <w:bCs/>
          <w:sz w:val="24"/>
          <w:lang w:val="ru-RU" w:eastAsia="ru-RU"/>
        </w:rPr>
        <w:t>проектами</w:t>
      </w:r>
      <w:r w:rsidR="0008343C">
        <w:rPr>
          <w:rFonts w:ascii="Arial" w:hAnsi="Arial" w:cs="Arial"/>
          <w:bCs/>
          <w:sz w:val="24"/>
          <w:lang w:val="ru-RU" w:eastAsia="ru-RU"/>
        </w:rPr>
        <w:t xml:space="preserve"> и проектами </w:t>
      </w:r>
      <w:proofErr w:type="spellStart"/>
      <w:r w:rsidR="0008343C">
        <w:rPr>
          <w:rFonts w:ascii="Arial" w:hAnsi="Arial" w:cs="Arial"/>
          <w:bCs/>
          <w:sz w:val="24"/>
          <w:lang w:val="ru-RU" w:eastAsia="ru-RU"/>
        </w:rPr>
        <w:t>ленд</w:t>
      </w:r>
      <w:proofErr w:type="spellEnd"/>
      <w:r w:rsidR="0008343C">
        <w:rPr>
          <w:rFonts w:ascii="Arial" w:hAnsi="Arial" w:cs="Arial"/>
          <w:bCs/>
          <w:sz w:val="24"/>
          <w:lang w:val="ru-RU" w:eastAsia="ru-RU"/>
        </w:rPr>
        <w:t>-девелопмента</w:t>
      </w:r>
      <w:r w:rsidR="00985D3A">
        <w:rPr>
          <w:rFonts w:ascii="Arial" w:hAnsi="Arial" w:cs="Arial"/>
          <w:bCs/>
          <w:sz w:val="24"/>
          <w:lang w:val="ru-RU" w:eastAsia="ru-RU"/>
        </w:rPr>
        <w:t>.</w:t>
      </w:r>
    </w:p>
    <w:p w14:paraId="1AE45467" w14:textId="6EB9A0FD" w:rsidR="00A9081F" w:rsidRDefault="00A9081F" w:rsidP="00AA032E">
      <w:pPr>
        <w:pStyle w:val="ab"/>
        <w:tabs>
          <w:tab w:val="left" w:pos="992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08343C">
        <w:rPr>
          <w:rFonts w:ascii="Arial" w:hAnsi="Arial" w:cs="Arial"/>
          <w:b/>
          <w:sz w:val="24"/>
          <w:szCs w:val="24"/>
          <w:lang w:val="ru-RU"/>
        </w:rPr>
        <w:t>Коэффициент обеспеченности</w:t>
      </w:r>
      <w:r w:rsidR="008B47BE">
        <w:rPr>
          <w:rFonts w:ascii="Arial" w:hAnsi="Arial" w:cs="Arial"/>
          <w:b/>
          <w:sz w:val="24"/>
          <w:szCs w:val="24"/>
          <w:lang w:val="ru-RU"/>
        </w:rPr>
        <w:t xml:space="preserve"> Компании земельными участками </w:t>
      </w:r>
      <w:r>
        <w:rPr>
          <w:rFonts w:ascii="Arial" w:hAnsi="Arial" w:cs="Arial"/>
          <w:sz w:val="24"/>
          <w:szCs w:val="24"/>
          <w:lang w:val="ru-RU"/>
        </w:rPr>
        <w:t xml:space="preserve">– отношение </w:t>
      </w:r>
      <w:r w:rsidR="003F21FA">
        <w:rPr>
          <w:rFonts w:ascii="Arial" w:hAnsi="Arial" w:cs="Arial"/>
          <w:sz w:val="24"/>
          <w:szCs w:val="24"/>
          <w:lang w:val="ru-RU"/>
        </w:rPr>
        <w:t xml:space="preserve">текущей </w:t>
      </w:r>
      <w:r>
        <w:rPr>
          <w:rFonts w:ascii="Arial" w:hAnsi="Arial" w:cs="Arial"/>
          <w:sz w:val="24"/>
          <w:szCs w:val="24"/>
          <w:lang w:val="ru-RU"/>
        </w:rPr>
        <w:t>доли предложения (%) к целевой доле рынка в продажах</w:t>
      </w:r>
      <w:r w:rsidR="0008343C">
        <w:rPr>
          <w:rFonts w:ascii="Arial" w:hAnsi="Arial" w:cs="Arial"/>
          <w:sz w:val="24"/>
          <w:szCs w:val="24"/>
          <w:lang w:val="ru-RU"/>
        </w:rPr>
        <w:t xml:space="preserve"> по городу Екатеринбургу (</w:t>
      </w:r>
      <w:r>
        <w:rPr>
          <w:rFonts w:ascii="Arial" w:hAnsi="Arial" w:cs="Arial"/>
          <w:sz w:val="24"/>
          <w:szCs w:val="24"/>
          <w:lang w:val="ru-RU"/>
        </w:rPr>
        <w:t>на текущий момент 15%).</w:t>
      </w:r>
    </w:p>
    <w:p w14:paraId="6F1A308F" w14:textId="30DFA5D8" w:rsidR="00C21675" w:rsidRPr="00C21675" w:rsidRDefault="003F21FA" w:rsidP="00AA032E">
      <w:pPr>
        <w:tabs>
          <w:tab w:val="left" w:pos="992"/>
        </w:tabs>
        <w:spacing w:before="0" w:after="0" w:line="240" w:lineRule="auto"/>
        <w:ind w:firstLine="709"/>
        <w:rPr>
          <w:rFonts w:ascii="Arial" w:hAnsi="Arial" w:cs="Arial"/>
          <w:sz w:val="24"/>
          <w:szCs w:val="24"/>
          <w:lang w:val="ru-RU"/>
        </w:rPr>
      </w:pPr>
      <w:r w:rsidRPr="00C21675">
        <w:rPr>
          <w:rFonts w:ascii="Arial" w:hAnsi="Arial" w:cs="Arial"/>
          <w:b/>
          <w:sz w:val="24"/>
          <w:szCs w:val="24"/>
          <w:lang w:val="ru-RU"/>
        </w:rPr>
        <w:t xml:space="preserve">Текущая доля </w:t>
      </w:r>
      <w:r w:rsidR="00D119CE" w:rsidRPr="00C21675">
        <w:rPr>
          <w:rFonts w:ascii="Arial" w:hAnsi="Arial" w:cs="Arial"/>
          <w:b/>
          <w:sz w:val="24"/>
          <w:szCs w:val="24"/>
          <w:lang w:val="ru-RU"/>
        </w:rPr>
        <w:t>предложения</w:t>
      </w:r>
      <w:r w:rsidR="00D119CE" w:rsidRPr="00C21675">
        <w:rPr>
          <w:rFonts w:ascii="Arial" w:hAnsi="Arial" w:cs="Arial"/>
          <w:sz w:val="24"/>
          <w:szCs w:val="24"/>
          <w:lang w:val="ru-RU"/>
        </w:rPr>
        <w:t xml:space="preserve"> -</w:t>
      </w:r>
      <w:r w:rsidR="00C21675" w:rsidRPr="00C21675">
        <w:rPr>
          <w:color w:val="1F497D"/>
          <w:lang w:val="ru-RU"/>
        </w:rPr>
        <w:t xml:space="preserve"> </w:t>
      </w:r>
      <w:r w:rsidR="00C21675">
        <w:rPr>
          <w:rFonts w:ascii="Arial" w:hAnsi="Arial" w:cs="Arial"/>
          <w:sz w:val="24"/>
          <w:szCs w:val="24"/>
          <w:lang w:val="ru-RU"/>
        </w:rPr>
        <w:t>о</w:t>
      </w:r>
      <w:r w:rsidR="00C21675" w:rsidRPr="00C21675">
        <w:rPr>
          <w:rFonts w:ascii="Arial" w:hAnsi="Arial" w:cs="Arial"/>
          <w:sz w:val="24"/>
          <w:szCs w:val="24"/>
          <w:lang w:val="ru-RU"/>
        </w:rPr>
        <w:t>тношение количества м</w:t>
      </w:r>
      <w:r w:rsidR="00D119CE" w:rsidRPr="004C4B2B">
        <w:rPr>
          <w:rFonts w:ascii="Arial" w:hAnsi="Arial" w:cs="Arial"/>
          <w:sz w:val="24"/>
          <w:szCs w:val="24"/>
          <w:vertAlign w:val="superscript"/>
          <w:lang w:val="ru-RU"/>
        </w:rPr>
        <w:t>2</w:t>
      </w:r>
      <w:r w:rsidR="00D119CE" w:rsidRPr="00C21675">
        <w:rPr>
          <w:rFonts w:ascii="Arial" w:hAnsi="Arial" w:cs="Arial"/>
          <w:sz w:val="24"/>
          <w:szCs w:val="24"/>
          <w:lang w:val="ru-RU"/>
        </w:rPr>
        <w:t>,</w:t>
      </w:r>
      <w:r w:rsidR="00D119CE">
        <w:rPr>
          <w:rFonts w:ascii="Arial" w:hAnsi="Arial" w:cs="Arial"/>
          <w:sz w:val="24"/>
          <w:szCs w:val="24"/>
          <w:lang w:val="ru-RU"/>
        </w:rPr>
        <w:t xml:space="preserve"> </w:t>
      </w:r>
      <w:r w:rsidR="00C21675" w:rsidRPr="00C21675">
        <w:rPr>
          <w:rFonts w:ascii="Arial" w:hAnsi="Arial" w:cs="Arial"/>
          <w:sz w:val="24"/>
          <w:szCs w:val="24"/>
          <w:lang w:val="ru-RU"/>
        </w:rPr>
        <w:t xml:space="preserve">находящихся в продаже у </w:t>
      </w:r>
      <w:r w:rsidR="00C21675">
        <w:rPr>
          <w:rFonts w:ascii="Arial" w:hAnsi="Arial" w:cs="Arial"/>
          <w:sz w:val="24"/>
          <w:szCs w:val="24"/>
          <w:lang w:val="ru-RU"/>
        </w:rPr>
        <w:t>Компании</w:t>
      </w:r>
      <w:r w:rsidR="0067654C">
        <w:rPr>
          <w:rFonts w:ascii="Arial" w:hAnsi="Arial" w:cs="Arial"/>
          <w:sz w:val="24"/>
          <w:szCs w:val="24"/>
          <w:lang w:val="ru-RU"/>
        </w:rPr>
        <w:t>,</w:t>
      </w:r>
      <w:r w:rsidR="00C21675" w:rsidRPr="00C21675">
        <w:rPr>
          <w:rFonts w:ascii="Arial" w:hAnsi="Arial" w:cs="Arial"/>
          <w:sz w:val="24"/>
          <w:szCs w:val="24"/>
          <w:lang w:val="ru-RU"/>
        </w:rPr>
        <w:t xml:space="preserve"> к количеству м</w:t>
      </w:r>
      <w:r w:rsidR="00C21675" w:rsidRPr="004C4B2B">
        <w:rPr>
          <w:rFonts w:ascii="Arial" w:hAnsi="Arial" w:cs="Arial"/>
          <w:sz w:val="24"/>
          <w:szCs w:val="24"/>
          <w:vertAlign w:val="superscript"/>
          <w:lang w:val="ru-RU"/>
        </w:rPr>
        <w:t>2</w:t>
      </w:r>
      <w:r w:rsidR="00D119CE">
        <w:rPr>
          <w:rFonts w:ascii="Arial" w:hAnsi="Arial" w:cs="Arial"/>
          <w:sz w:val="24"/>
          <w:szCs w:val="24"/>
          <w:lang w:val="ru-RU"/>
        </w:rPr>
        <w:t xml:space="preserve">, </w:t>
      </w:r>
      <w:r w:rsidR="00C21675" w:rsidRPr="00C21675">
        <w:rPr>
          <w:rFonts w:ascii="Arial" w:hAnsi="Arial" w:cs="Arial"/>
          <w:sz w:val="24"/>
          <w:szCs w:val="24"/>
          <w:lang w:val="ru-RU"/>
        </w:rPr>
        <w:t>находящимся в продаже на всем первичном рынке Екатеринбурга</w:t>
      </w:r>
      <w:r w:rsidR="004C4B2B">
        <w:rPr>
          <w:rFonts w:ascii="Arial" w:hAnsi="Arial" w:cs="Arial"/>
          <w:sz w:val="24"/>
          <w:szCs w:val="24"/>
          <w:lang w:val="ru-RU"/>
        </w:rPr>
        <w:t>.</w:t>
      </w:r>
    </w:p>
    <w:p w14:paraId="1133B02C" w14:textId="134A840C" w:rsidR="00E64F11" w:rsidRPr="00AE20B6" w:rsidRDefault="000639A7" w:rsidP="00AA032E">
      <w:pPr>
        <w:pStyle w:val="1"/>
        <w:numPr>
          <w:ilvl w:val="0"/>
          <w:numId w:val="26"/>
        </w:numPr>
        <w:tabs>
          <w:tab w:val="left" w:pos="992"/>
          <w:tab w:val="left" w:pos="1134"/>
        </w:tabs>
        <w:spacing w:after="240" w:line="240" w:lineRule="auto"/>
        <w:ind w:left="0" w:firstLine="709"/>
        <w:rPr>
          <w:rFonts w:ascii="Arial" w:hAnsi="Arial" w:cs="Arial"/>
          <w:b/>
          <w:color w:val="008066"/>
          <w:sz w:val="28"/>
          <w:lang w:val="ru-RU"/>
        </w:rPr>
      </w:pPr>
      <w:r w:rsidRPr="000639A7">
        <w:rPr>
          <w:rFonts w:ascii="Arial" w:hAnsi="Arial" w:cs="Arial"/>
          <w:b/>
          <w:color w:val="008066"/>
          <w:sz w:val="28"/>
          <w:lang w:val="ru-RU"/>
        </w:rPr>
        <w:t>Принципы формирования земельного банка в г.</w:t>
      </w:r>
      <w:r w:rsidR="00D032A4">
        <w:rPr>
          <w:rFonts w:ascii="Arial" w:hAnsi="Arial" w:cs="Arial"/>
          <w:b/>
          <w:color w:val="008066"/>
          <w:sz w:val="28"/>
          <w:lang w:val="ru-RU"/>
        </w:rPr>
        <w:t> </w:t>
      </w:r>
      <w:r w:rsidRPr="000639A7">
        <w:rPr>
          <w:rFonts w:ascii="Arial" w:hAnsi="Arial" w:cs="Arial"/>
          <w:b/>
          <w:color w:val="008066"/>
          <w:sz w:val="28"/>
          <w:lang w:val="ru-RU"/>
        </w:rPr>
        <w:t>Екатеринбурге </w:t>
      </w:r>
    </w:p>
    <w:p w14:paraId="3E12EFCD" w14:textId="51081C03" w:rsidR="00D032A4" w:rsidRDefault="00D032A4" w:rsidP="00AA032E">
      <w:pPr>
        <w:pStyle w:val="ab"/>
        <w:numPr>
          <w:ilvl w:val="1"/>
          <w:numId w:val="21"/>
        </w:numPr>
        <w:tabs>
          <w:tab w:val="left" w:pos="992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D032A4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Объем и структура земельного банка должны обеспечивать ежегодное достижение </w:t>
      </w:r>
      <w:r w:rsidR="00CC66C3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Компанией </w:t>
      </w:r>
      <w:r w:rsidRPr="00D032A4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целевой доли в объеме продаж и предложения на рынке жилой недвижимости </w:t>
      </w:r>
      <w:r w:rsidR="00CC66C3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города </w:t>
      </w:r>
      <w:r w:rsidRPr="00D032A4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Екатеринбурга за счет широкой территориальной и качественной дифференциации предлагаемых к реализации проектов. </w:t>
      </w:r>
    </w:p>
    <w:p w14:paraId="211E7554" w14:textId="4B95359D" w:rsidR="004C4B2B" w:rsidRDefault="004C4B2B" w:rsidP="00AA032E">
      <w:pPr>
        <w:pStyle w:val="ab"/>
        <w:numPr>
          <w:ilvl w:val="1"/>
          <w:numId w:val="21"/>
        </w:numPr>
        <w:tabs>
          <w:tab w:val="left" w:pos="992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 xml:space="preserve">В Земельном банке должно находиться «избыточное» количество земельных участков, которое позволит </w:t>
      </w:r>
      <w:r w:rsidR="00296C9D">
        <w:rPr>
          <w:rFonts w:ascii="Arial" w:hAnsi="Arial" w:cs="Arial"/>
          <w:sz w:val="24"/>
          <w:szCs w:val="24"/>
          <w:lang w:val="ru-RU"/>
        </w:rPr>
        <w:t xml:space="preserve">поддерживать </w:t>
      </w:r>
      <w:r>
        <w:rPr>
          <w:rFonts w:ascii="Arial" w:hAnsi="Arial" w:cs="Arial"/>
          <w:sz w:val="24"/>
          <w:szCs w:val="24"/>
          <w:lang w:val="ru-RU"/>
        </w:rPr>
        <w:t>Коэффициент обеспеченности Компании земельными участками на уровне не менее 1</w:t>
      </w:r>
      <w:r w:rsidR="00296C9D">
        <w:rPr>
          <w:rFonts w:ascii="Arial" w:hAnsi="Arial" w:cs="Arial"/>
          <w:sz w:val="24"/>
          <w:szCs w:val="24"/>
          <w:lang w:val="ru-RU"/>
        </w:rPr>
        <w:t>,25</w:t>
      </w:r>
      <w:r>
        <w:rPr>
          <w:rFonts w:ascii="Arial" w:hAnsi="Arial" w:cs="Arial"/>
          <w:sz w:val="24"/>
          <w:szCs w:val="24"/>
          <w:lang w:val="ru-RU"/>
        </w:rPr>
        <w:t>.</w:t>
      </w:r>
    </w:p>
    <w:p w14:paraId="200A6BFF" w14:textId="745CB82F" w:rsidR="0098172E" w:rsidRDefault="00D032A4" w:rsidP="00AA032E">
      <w:pPr>
        <w:pStyle w:val="ab"/>
        <w:numPr>
          <w:ilvl w:val="1"/>
          <w:numId w:val="21"/>
        </w:numPr>
        <w:tabs>
          <w:tab w:val="left" w:pos="992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21675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Основу предложения </w:t>
      </w:r>
      <w:r w:rsidR="00985D3A" w:rsidRPr="00C21675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Компании</w:t>
      </w:r>
      <w:r w:rsidRPr="00C21675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на рынке жилой недвижимости Екатеринбурга составляют проекты массового спроса с акцентом на проекты «комфорт</w:t>
      </w:r>
      <w:r w:rsidR="006D66C4">
        <w:rPr>
          <w:rFonts w:ascii="Arial" w:hAnsi="Arial" w:cs="Arial"/>
          <w:color w:val="000000"/>
          <w:spacing w:val="1"/>
          <w:sz w:val="24"/>
          <w:szCs w:val="24"/>
          <w:lang w:val="ru-RU"/>
        </w:rPr>
        <w:t>-</w:t>
      </w:r>
      <w:r w:rsidRPr="00C21675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класса». </w:t>
      </w:r>
    </w:p>
    <w:p w14:paraId="7786721F" w14:textId="691183D6" w:rsidR="00D032A4" w:rsidRPr="00C21675" w:rsidRDefault="006D66C4" w:rsidP="00AA032E">
      <w:pPr>
        <w:pStyle w:val="ab"/>
        <w:tabs>
          <w:tab w:val="left" w:pos="992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При этом </w:t>
      </w:r>
      <w:r w:rsidR="00D032A4" w:rsidRPr="00C21675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Компания ориентируется на следующую структуру предложения в календарном году: </w:t>
      </w:r>
    </w:p>
    <w:p w14:paraId="7BD5099E" w14:textId="472B8090" w:rsidR="00D032A4" w:rsidRPr="00C21675" w:rsidRDefault="00D032A4" w:rsidP="00AA032E">
      <w:pPr>
        <w:numPr>
          <w:ilvl w:val="0"/>
          <w:numId w:val="27"/>
        </w:numPr>
        <w:tabs>
          <w:tab w:val="left" w:pos="992"/>
        </w:tabs>
        <w:spacing w:before="0" w:after="0" w:line="240" w:lineRule="auto"/>
        <w:contextualSpacing/>
        <w:jc w:val="left"/>
        <w:rPr>
          <w:rFonts w:ascii="Arial" w:eastAsia="Times New Roman" w:hAnsi="Arial" w:cs="Arial"/>
          <w:sz w:val="24"/>
          <w:szCs w:val="24"/>
          <w:lang w:eastAsia="ru-RU"/>
        </w:rPr>
      </w:pPr>
      <w:proofErr w:type="spellStart"/>
      <w:r w:rsidRPr="00C21675">
        <w:rPr>
          <w:rFonts w:ascii="Arial" w:eastAsia="Times New Roman" w:hAnsi="Arial" w:cs="Arial"/>
          <w:bCs/>
          <w:sz w:val="24"/>
          <w:szCs w:val="24"/>
          <w:lang w:eastAsia="ru-RU"/>
        </w:rPr>
        <w:t>Стандарт-класс</w:t>
      </w:r>
      <w:proofErr w:type="spellEnd"/>
      <w:r w:rsidR="0098172E">
        <w:rPr>
          <w:rFonts w:ascii="Arial" w:eastAsia="Times New Roman" w:hAnsi="Arial" w:cs="Arial"/>
          <w:bCs/>
          <w:sz w:val="24"/>
          <w:szCs w:val="24"/>
          <w:lang w:val="ru-RU" w:eastAsia="ru-RU"/>
        </w:rPr>
        <w:t xml:space="preserve"> - </w:t>
      </w:r>
      <w:r w:rsidRPr="00C21675">
        <w:rPr>
          <w:rFonts w:ascii="Arial" w:eastAsia="Times New Roman" w:hAnsi="Arial" w:cs="Arial"/>
          <w:bCs/>
          <w:sz w:val="24"/>
          <w:szCs w:val="24"/>
          <w:lang w:eastAsia="ru-RU"/>
        </w:rPr>
        <w:t>30%</w:t>
      </w:r>
      <w:r w:rsidRPr="00C21675">
        <w:rPr>
          <w:rFonts w:ascii="Arial" w:eastAsia="Times New Roman" w:hAnsi="Arial" w:cs="Arial"/>
          <w:sz w:val="24"/>
          <w:szCs w:val="24"/>
          <w:lang w:eastAsia="ru-RU"/>
        </w:rPr>
        <w:t xml:space="preserve"> (25-35%)</w:t>
      </w:r>
      <w:r w:rsidR="00AA032E">
        <w:rPr>
          <w:rFonts w:ascii="Arial" w:eastAsia="Times New Roman" w:hAnsi="Arial" w:cs="Arial"/>
          <w:sz w:val="24"/>
          <w:szCs w:val="24"/>
          <w:lang w:val="ru-RU" w:eastAsia="ru-RU"/>
        </w:rPr>
        <w:t>;</w:t>
      </w:r>
    </w:p>
    <w:p w14:paraId="36DEE411" w14:textId="6AEFDFB0" w:rsidR="00D032A4" w:rsidRPr="00C21675" w:rsidRDefault="00D032A4" w:rsidP="00AA032E">
      <w:pPr>
        <w:numPr>
          <w:ilvl w:val="0"/>
          <w:numId w:val="27"/>
        </w:numPr>
        <w:tabs>
          <w:tab w:val="left" w:pos="992"/>
        </w:tabs>
        <w:spacing w:before="0" w:after="0" w:line="240" w:lineRule="auto"/>
        <w:contextualSpacing/>
        <w:jc w:val="left"/>
        <w:rPr>
          <w:rFonts w:ascii="Arial" w:eastAsia="Times New Roman" w:hAnsi="Arial" w:cs="Arial"/>
          <w:sz w:val="24"/>
          <w:szCs w:val="24"/>
          <w:lang w:eastAsia="ru-RU"/>
        </w:rPr>
      </w:pPr>
      <w:proofErr w:type="spellStart"/>
      <w:r w:rsidRPr="00C21675">
        <w:rPr>
          <w:rFonts w:ascii="Arial" w:eastAsia="Times New Roman" w:hAnsi="Arial" w:cs="Arial"/>
          <w:bCs/>
          <w:sz w:val="24"/>
          <w:szCs w:val="24"/>
          <w:lang w:eastAsia="ru-RU"/>
        </w:rPr>
        <w:t>Комфорт</w:t>
      </w:r>
      <w:proofErr w:type="spellEnd"/>
      <w:r w:rsidR="0098172E">
        <w:rPr>
          <w:rFonts w:ascii="Arial" w:eastAsia="Times New Roman" w:hAnsi="Arial" w:cs="Arial"/>
          <w:bCs/>
          <w:sz w:val="24"/>
          <w:szCs w:val="24"/>
          <w:lang w:val="ru-RU" w:eastAsia="ru-RU"/>
        </w:rPr>
        <w:t>-</w:t>
      </w:r>
      <w:proofErr w:type="spellStart"/>
      <w:r w:rsidRPr="00C21675">
        <w:rPr>
          <w:rFonts w:ascii="Arial" w:eastAsia="Times New Roman" w:hAnsi="Arial" w:cs="Arial"/>
          <w:bCs/>
          <w:sz w:val="24"/>
          <w:szCs w:val="24"/>
          <w:lang w:eastAsia="ru-RU"/>
        </w:rPr>
        <w:t>класс</w:t>
      </w:r>
      <w:proofErr w:type="spellEnd"/>
      <w:r w:rsidR="0098172E">
        <w:rPr>
          <w:rFonts w:ascii="Arial" w:eastAsia="Times New Roman" w:hAnsi="Arial" w:cs="Arial"/>
          <w:bCs/>
          <w:sz w:val="24"/>
          <w:szCs w:val="24"/>
          <w:lang w:val="ru-RU" w:eastAsia="ru-RU"/>
        </w:rPr>
        <w:t xml:space="preserve"> - </w:t>
      </w:r>
      <w:r w:rsidRPr="00C21675">
        <w:rPr>
          <w:rFonts w:ascii="Arial" w:eastAsia="Times New Roman" w:hAnsi="Arial" w:cs="Arial"/>
          <w:bCs/>
          <w:sz w:val="24"/>
          <w:szCs w:val="24"/>
          <w:lang w:eastAsia="ru-RU"/>
        </w:rPr>
        <w:t>60%</w:t>
      </w:r>
      <w:r w:rsidRPr="00C21675">
        <w:rPr>
          <w:rFonts w:ascii="Arial" w:eastAsia="Times New Roman" w:hAnsi="Arial" w:cs="Arial"/>
          <w:sz w:val="24"/>
          <w:szCs w:val="24"/>
          <w:lang w:eastAsia="ru-RU"/>
        </w:rPr>
        <w:t xml:space="preserve"> (55-65%)</w:t>
      </w:r>
      <w:r w:rsidR="00AA032E">
        <w:rPr>
          <w:rFonts w:ascii="Arial" w:eastAsia="Times New Roman" w:hAnsi="Arial" w:cs="Arial"/>
          <w:sz w:val="24"/>
          <w:szCs w:val="24"/>
          <w:lang w:val="ru-RU" w:eastAsia="ru-RU"/>
        </w:rPr>
        <w:t>;</w:t>
      </w:r>
    </w:p>
    <w:p w14:paraId="1FE028C9" w14:textId="0F6558CE" w:rsidR="00D032A4" w:rsidRPr="00C21675" w:rsidRDefault="00D032A4" w:rsidP="00AA032E">
      <w:pPr>
        <w:numPr>
          <w:ilvl w:val="0"/>
          <w:numId w:val="27"/>
        </w:numPr>
        <w:tabs>
          <w:tab w:val="left" w:pos="992"/>
        </w:tabs>
        <w:spacing w:before="0" w:after="0" w:line="240" w:lineRule="auto"/>
        <w:contextualSpacing/>
        <w:jc w:val="left"/>
        <w:rPr>
          <w:rFonts w:ascii="Arial" w:eastAsia="Times New Roman" w:hAnsi="Arial" w:cs="Arial"/>
          <w:sz w:val="24"/>
          <w:szCs w:val="24"/>
          <w:lang w:eastAsia="ru-RU"/>
        </w:rPr>
      </w:pPr>
      <w:proofErr w:type="spellStart"/>
      <w:r w:rsidRPr="00C21675">
        <w:rPr>
          <w:rFonts w:ascii="Arial" w:eastAsia="Times New Roman" w:hAnsi="Arial" w:cs="Arial"/>
          <w:bCs/>
          <w:sz w:val="24"/>
          <w:szCs w:val="24"/>
          <w:lang w:eastAsia="ru-RU"/>
        </w:rPr>
        <w:t>Бизнес</w:t>
      </w:r>
      <w:proofErr w:type="spellEnd"/>
      <w:r w:rsidR="00C75B8D">
        <w:rPr>
          <w:rFonts w:ascii="Arial" w:eastAsia="Times New Roman" w:hAnsi="Arial" w:cs="Arial"/>
          <w:bCs/>
          <w:sz w:val="24"/>
          <w:szCs w:val="24"/>
          <w:lang w:val="ru-RU" w:eastAsia="ru-RU"/>
        </w:rPr>
        <w:t>-класс</w:t>
      </w:r>
      <w:r w:rsidRPr="00C21675">
        <w:rPr>
          <w:rFonts w:ascii="Arial" w:eastAsia="Times New Roman" w:hAnsi="Arial" w:cs="Arial"/>
          <w:bCs/>
          <w:sz w:val="24"/>
          <w:szCs w:val="24"/>
          <w:lang w:eastAsia="ru-RU"/>
        </w:rPr>
        <w:t xml:space="preserve"> и </w:t>
      </w:r>
      <w:r w:rsidR="0098172E">
        <w:rPr>
          <w:rFonts w:ascii="Arial" w:eastAsia="Times New Roman" w:hAnsi="Arial" w:cs="Arial"/>
          <w:bCs/>
          <w:sz w:val="24"/>
          <w:szCs w:val="24"/>
          <w:lang w:val="ru-RU" w:eastAsia="ru-RU"/>
        </w:rPr>
        <w:t xml:space="preserve">премиум - </w:t>
      </w:r>
      <w:r w:rsidRPr="00C21675">
        <w:rPr>
          <w:rFonts w:ascii="Arial" w:eastAsia="Times New Roman" w:hAnsi="Arial" w:cs="Arial"/>
          <w:bCs/>
          <w:sz w:val="24"/>
          <w:szCs w:val="24"/>
          <w:lang w:eastAsia="ru-RU"/>
        </w:rPr>
        <w:t>10%</w:t>
      </w:r>
      <w:r w:rsidRPr="00C21675">
        <w:rPr>
          <w:rFonts w:ascii="Arial" w:eastAsia="Times New Roman" w:hAnsi="Arial" w:cs="Arial"/>
          <w:sz w:val="24"/>
          <w:szCs w:val="24"/>
          <w:lang w:eastAsia="ru-RU"/>
        </w:rPr>
        <w:t xml:space="preserve"> (5-15%)</w:t>
      </w:r>
      <w:r w:rsidR="00AA032E">
        <w:rPr>
          <w:rFonts w:ascii="Arial" w:eastAsia="Times New Roman" w:hAnsi="Arial" w:cs="Arial"/>
          <w:sz w:val="24"/>
          <w:szCs w:val="24"/>
          <w:lang w:val="ru-RU" w:eastAsia="ru-RU"/>
        </w:rPr>
        <w:t>.</w:t>
      </w:r>
    </w:p>
    <w:p w14:paraId="1BA3A313" w14:textId="7864D961" w:rsidR="00C21675" w:rsidRDefault="00C21675" w:rsidP="00AA032E">
      <w:pPr>
        <w:pStyle w:val="ab"/>
        <w:numPr>
          <w:ilvl w:val="1"/>
          <w:numId w:val="21"/>
        </w:numPr>
        <w:tabs>
          <w:tab w:val="left" w:pos="992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C21675">
        <w:rPr>
          <w:rFonts w:ascii="Arial" w:hAnsi="Arial" w:cs="Arial"/>
          <w:sz w:val="24"/>
          <w:szCs w:val="24"/>
          <w:lang w:val="ru-RU"/>
        </w:rPr>
        <w:t>Земельный банк формир</w:t>
      </w:r>
      <w:r w:rsidR="006D66C4">
        <w:rPr>
          <w:rFonts w:ascii="Arial" w:hAnsi="Arial" w:cs="Arial"/>
          <w:sz w:val="24"/>
          <w:szCs w:val="24"/>
          <w:lang w:val="ru-RU"/>
        </w:rPr>
        <w:t xml:space="preserve">уется </w:t>
      </w:r>
      <w:r w:rsidRPr="00C21675">
        <w:rPr>
          <w:rFonts w:ascii="Arial" w:hAnsi="Arial" w:cs="Arial"/>
          <w:sz w:val="24"/>
          <w:szCs w:val="24"/>
          <w:lang w:val="ru-RU"/>
        </w:rPr>
        <w:t>с учетом целевого распределения предложения по ценовым поясам</w:t>
      </w:r>
      <w:r w:rsidR="006D66C4">
        <w:rPr>
          <w:rFonts w:ascii="Arial" w:hAnsi="Arial" w:cs="Arial"/>
          <w:sz w:val="24"/>
          <w:szCs w:val="24"/>
          <w:lang w:val="ru-RU"/>
        </w:rPr>
        <w:t xml:space="preserve">, а также минимального </w:t>
      </w:r>
      <w:r w:rsidRPr="00C21675">
        <w:rPr>
          <w:rFonts w:ascii="Arial" w:hAnsi="Arial" w:cs="Arial"/>
          <w:sz w:val="24"/>
          <w:szCs w:val="24"/>
          <w:lang w:val="ru-RU"/>
        </w:rPr>
        <w:t>количеств</w:t>
      </w:r>
      <w:r w:rsidR="006D66C4">
        <w:rPr>
          <w:rFonts w:ascii="Arial" w:hAnsi="Arial" w:cs="Arial"/>
          <w:sz w:val="24"/>
          <w:szCs w:val="24"/>
          <w:lang w:val="ru-RU"/>
        </w:rPr>
        <w:t>а</w:t>
      </w:r>
      <w:r w:rsidRPr="00C21675">
        <w:rPr>
          <w:rFonts w:ascii="Arial" w:hAnsi="Arial" w:cs="Arial"/>
          <w:sz w:val="24"/>
          <w:szCs w:val="24"/>
          <w:lang w:val="ru-RU"/>
        </w:rPr>
        <w:t xml:space="preserve"> районов внутри ценовых поясов:</w:t>
      </w:r>
    </w:p>
    <w:p w14:paraId="6FB3BFA1" w14:textId="169BA5D5" w:rsidR="00C21675" w:rsidRPr="00AA032E" w:rsidRDefault="00C21675" w:rsidP="00AA032E">
      <w:pPr>
        <w:numPr>
          <w:ilvl w:val="0"/>
          <w:numId w:val="27"/>
        </w:numPr>
        <w:tabs>
          <w:tab w:val="left" w:pos="992"/>
        </w:tabs>
        <w:spacing w:before="0" w:after="0" w:line="240" w:lineRule="auto"/>
        <w:contextualSpacing/>
        <w:jc w:val="left"/>
        <w:rPr>
          <w:rFonts w:ascii="Arial" w:eastAsia="Times New Roman" w:hAnsi="Arial" w:cs="Arial"/>
          <w:bCs/>
          <w:sz w:val="24"/>
          <w:szCs w:val="24"/>
          <w:lang w:eastAsia="ru-RU"/>
        </w:rPr>
      </w:pPr>
      <w:proofErr w:type="spellStart"/>
      <w:r w:rsidRPr="00AA032E">
        <w:rPr>
          <w:rFonts w:ascii="Arial" w:eastAsia="Times New Roman" w:hAnsi="Arial" w:cs="Arial"/>
          <w:bCs/>
          <w:sz w:val="24"/>
          <w:szCs w:val="24"/>
          <w:lang w:eastAsia="ru-RU"/>
        </w:rPr>
        <w:t>Центр</w:t>
      </w:r>
      <w:proofErr w:type="spellEnd"/>
      <w:r w:rsidRPr="00AA032E">
        <w:rPr>
          <w:rFonts w:ascii="Arial" w:eastAsia="Times New Roman" w:hAnsi="Arial" w:cs="Arial"/>
          <w:bCs/>
          <w:sz w:val="24"/>
          <w:szCs w:val="24"/>
          <w:lang w:eastAsia="ru-RU"/>
        </w:rPr>
        <w:t xml:space="preserve"> – 10%</w:t>
      </w:r>
      <w:r w:rsidR="00AA032E">
        <w:rPr>
          <w:rFonts w:ascii="Arial" w:eastAsia="Times New Roman" w:hAnsi="Arial" w:cs="Arial"/>
          <w:bCs/>
          <w:sz w:val="24"/>
          <w:szCs w:val="24"/>
          <w:lang w:val="ru-RU" w:eastAsia="ru-RU"/>
        </w:rPr>
        <w:t>;</w:t>
      </w:r>
    </w:p>
    <w:p w14:paraId="5DCB7860" w14:textId="6C358789" w:rsidR="00C21675" w:rsidRPr="00AA032E" w:rsidRDefault="00C21675" w:rsidP="00AA032E">
      <w:pPr>
        <w:numPr>
          <w:ilvl w:val="0"/>
          <w:numId w:val="27"/>
        </w:numPr>
        <w:tabs>
          <w:tab w:val="left" w:pos="992"/>
        </w:tabs>
        <w:spacing w:before="0" w:after="0" w:line="240" w:lineRule="auto"/>
        <w:contextualSpacing/>
        <w:jc w:val="left"/>
        <w:rPr>
          <w:rFonts w:ascii="Arial" w:eastAsia="Times New Roman" w:hAnsi="Arial" w:cs="Arial"/>
          <w:bCs/>
          <w:sz w:val="24"/>
          <w:szCs w:val="24"/>
          <w:lang w:eastAsia="ru-RU"/>
        </w:rPr>
      </w:pPr>
      <w:r w:rsidRPr="00AA032E">
        <w:rPr>
          <w:rFonts w:ascii="Arial" w:eastAsia="Times New Roman" w:hAnsi="Arial" w:cs="Arial"/>
          <w:bCs/>
          <w:sz w:val="24"/>
          <w:szCs w:val="24"/>
          <w:lang w:eastAsia="ru-RU"/>
        </w:rPr>
        <w:t xml:space="preserve">1 </w:t>
      </w:r>
      <w:proofErr w:type="spellStart"/>
      <w:proofErr w:type="gramStart"/>
      <w:r w:rsidRPr="00AA032E">
        <w:rPr>
          <w:rFonts w:ascii="Arial" w:eastAsia="Times New Roman" w:hAnsi="Arial" w:cs="Arial"/>
          <w:bCs/>
          <w:sz w:val="24"/>
          <w:szCs w:val="24"/>
          <w:lang w:eastAsia="ru-RU"/>
        </w:rPr>
        <w:t>пояс</w:t>
      </w:r>
      <w:proofErr w:type="spellEnd"/>
      <w:r w:rsidRPr="00AA032E">
        <w:rPr>
          <w:rFonts w:ascii="Arial" w:eastAsia="Times New Roman" w:hAnsi="Arial" w:cs="Arial"/>
          <w:bCs/>
          <w:sz w:val="24"/>
          <w:szCs w:val="24"/>
          <w:lang w:eastAsia="ru-RU"/>
        </w:rPr>
        <w:t>  –</w:t>
      </w:r>
      <w:proofErr w:type="gramEnd"/>
      <w:r w:rsidRPr="00AA032E">
        <w:rPr>
          <w:rFonts w:ascii="Arial" w:eastAsia="Times New Roman" w:hAnsi="Arial" w:cs="Arial"/>
          <w:bCs/>
          <w:sz w:val="24"/>
          <w:szCs w:val="24"/>
          <w:lang w:eastAsia="ru-RU"/>
        </w:rPr>
        <w:t xml:space="preserve"> 35% (</w:t>
      </w:r>
      <w:proofErr w:type="spellStart"/>
      <w:r w:rsidRPr="00AA032E">
        <w:rPr>
          <w:rFonts w:ascii="Arial" w:eastAsia="Times New Roman" w:hAnsi="Arial" w:cs="Arial"/>
          <w:bCs/>
          <w:sz w:val="24"/>
          <w:szCs w:val="24"/>
          <w:lang w:eastAsia="ru-RU"/>
        </w:rPr>
        <w:t>минимум</w:t>
      </w:r>
      <w:proofErr w:type="spellEnd"/>
      <w:r w:rsidRPr="00AA032E">
        <w:rPr>
          <w:rFonts w:ascii="Arial" w:eastAsia="Times New Roman" w:hAnsi="Arial" w:cs="Arial"/>
          <w:bCs/>
          <w:sz w:val="24"/>
          <w:szCs w:val="24"/>
          <w:lang w:eastAsia="ru-RU"/>
        </w:rPr>
        <w:t xml:space="preserve"> 3 </w:t>
      </w:r>
      <w:proofErr w:type="spellStart"/>
      <w:r w:rsidRPr="00AA032E">
        <w:rPr>
          <w:rFonts w:ascii="Arial" w:eastAsia="Times New Roman" w:hAnsi="Arial" w:cs="Arial"/>
          <w:bCs/>
          <w:sz w:val="24"/>
          <w:szCs w:val="24"/>
          <w:lang w:eastAsia="ru-RU"/>
        </w:rPr>
        <w:t>жилых</w:t>
      </w:r>
      <w:proofErr w:type="spellEnd"/>
      <w:r w:rsidRPr="00AA032E">
        <w:rPr>
          <w:rFonts w:ascii="Arial" w:eastAsia="Times New Roman" w:hAnsi="Arial" w:cs="Arial"/>
          <w:bCs/>
          <w:sz w:val="24"/>
          <w:szCs w:val="24"/>
          <w:lang w:eastAsia="ru-RU"/>
        </w:rPr>
        <w:t xml:space="preserve"> </w:t>
      </w:r>
      <w:proofErr w:type="spellStart"/>
      <w:r w:rsidRPr="00AA032E">
        <w:rPr>
          <w:rFonts w:ascii="Arial" w:eastAsia="Times New Roman" w:hAnsi="Arial" w:cs="Arial"/>
          <w:bCs/>
          <w:sz w:val="24"/>
          <w:szCs w:val="24"/>
          <w:lang w:eastAsia="ru-RU"/>
        </w:rPr>
        <w:t>района</w:t>
      </w:r>
      <w:proofErr w:type="spellEnd"/>
      <w:r w:rsidRPr="00AA032E">
        <w:rPr>
          <w:rFonts w:ascii="Arial" w:eastAsia="Times New Roman" w:hAnsi="Arial" w:cs="Arial"/>
          <w:bCs/>
          <w:sz w:val="24"/>
          <w:szCs w:val="24"/>
          <w:lang w:eastAsia="ru-RU"/>
        </w:rPr>
        <w:t>)</w:t>
      </w:r>
      <w:r w:rsidR="00AA032E">
        <w:rPr>
          <w:rFonts w:ascii="Arial" w:eastAsia="Times New Roman" w:hAnsi="Arial" w:cs="Arial"/>
          <w:bCs/>
          <w:sz w:val="24"/>
          <w:szCs w:val="24"/>
          <w:lang w:val="ru-RU" w:eastAsia="ru-RU"/>
        </w:rPr>
        <w:t>;</w:t>
      </w:r>
    </w:p>
    <w:p w14:paraId="61D5E280" w14:textId="5C9D8496" w:rsidR="00C21675" w:rsidRPr="00AA032E" w:rsidRDefault="00C21675" w:rsidP="00AA032E">
      <w:pPr>
        <w:numPr>
          <w:ilvl w:val="0"/>
          <w:numId w:val="27"/>
        </w:numPr>
        <w:tabs>
          <w:tab w:val="left" w:pos="992"/>
        </w:tabs>
        <w:spacing w:before="0" w:after="0" w:line="240" w:lineRule="auto"/>
        <w:contextualSpacing/>
        <w:jc w:val="left"/>
        <w:rPr>
          <w:rFonts w:ascii="Arial" w:eastAsia="Times New Roman" w:hAnsi="Arial" w:cs="Arial"/>
          <w:bCs/>
          <w:sz w:val="24"/>
          <w:szCs w:val="24"/>
          <w:lang w:eastAsia="ru-RU"/>
        </w:rPr>
      </w:pPr>
      <w:r w:rsidRPr="00AA032E">
        <w:rPr>
          <w:rFonts w:ascii="Arial" w:eastAsia="Times New Roman" w:hAnsi="Arial" w:cs="Arial"/>
          <w:bCs/>
          <w:sz w:val="24"/>
          <w:szCs w:val="24"/>
          <w:lang w:eastAsia="ru-RU"/>
        </w:rPr>
        <w:t xml:space="preserve">2 </w:t>
      </w:r>
      <w:proofErr w:type="spellStart"/>
      <w:r w:rsidRPr="00AA032E">
        <w:rPr>
          <w:rFonts w:ascii="Arial" w:eastAsia="Times New Roman" w:hAnsi="Arial" w:cs="Arial"/>
          <w:bCs/>
          <w:sz w:val="24"/>
          <w:szCs w:val="24"/>
          <w:lang w:eastAsia="ru-RU"/>
        </w:rPr>
        <w:t>пояс</w:t>
      </w:r>
      <w:proofErr w:type="spellEnd"/>
      <w:r w:rsidRPr="00AA032E">
        <w:rPr>
          <w:rFonts w:ascii="Arial" w:eastAsia="Times New Roman" w:hAnsi="Arial" w:cs="Arial"/>
          <w:bCs/>
          <w:sz w:val="24"/>
          <w:szCs w:val="24"/>
          <w:lang w:eastAsia="ru-RU"/>
        </w:rPr>
        <w:t xml:space="preserve"> – 35% (</w:t>
      </w:r>
      <w:proofErr w:type="spellStart"/>
      <w:r w:rsidRPr="00AA032E">
        <w:rPr>
          <w:rFonts w:ascii="Arial" w:eastAsia="Times New Roman" w:hAnsi="Arial" w:cs="Arial"/>
          <w:bCs/>
          <w:sz w:val="24"/>
          <w:szCs w:val="24"/>
          <w:lang w:eastAsia="ru-RU"/>
        </w:rPr>
        <w:t>минимум</w:t>
      </w:r>
      <w:proofErr w:type="spellEnd"/>
      <w:r w:rsidRPr="00AA032E">
        <w:rPr>
          <w:rFonts w:ascii="Arial" w:eastAsia="Times New Roman" w:hAnsi="Arial" w:cs="Arial"/>
          <w:bCs/>
          <w:sz w:val="24"/>
          <w:szCs w:val="24"/>
          <w:lang w:eastAsia="ru-RU"/>
        </w:rPr>
        <w:t xml:space="preserve"> 3 </w:t>
      </w:r>
      <w:proofErr w:type="spellStart"/>
      <w:r w:rsidRPr="00AA032E">
        <w:rPr>
          <w:rFonts w:ascii="Arial" w:eastAsia="Times New Roman" w:hAnsi="Arial" w:cs="Arial"/>
          <w:bCs/>
          <w:sz w:val="24"/>
          <w:szCs w:val="24"/>
          <w:lang w:eastAsia="ru-RU"/>
        </w:rPr>
        <w:t>жилых</w:t>
      </w:r>
      <w:proofErr w:type="spellEnd"/>
      <w:r w:rsidRPr="00AA032E">
        <w:rPr>
          <w:rFonts w:ascii="Arial" w:eastAsia="Times New Roman" w:hAnsi="Arial" w:cs="Arial"/>
          <w:bCs/>
          <w:sz w:val="24"/>
          <w:szCs w:val="24"/>
          <w:lang w:eastAsia="ru-RU"/>
        </w:rPr>
        <w:t xml:space="preserve"> </w:t>
      </w:r>
      <w:proofErr w:type="spellStart"/>
      <w:r w:rsidRPr="00AA032E">
        <w:rPr>
          <w:rFonts w:ascii="Arial" w:eastAsia="Times New Roman" w:hAnsi="Arial" w:cs="Arial"/>
          <w:bCs/>
          <w:sz w:val="24"/>
          <w:szCs w:val="24"/>
          <w:lang w:eastAsia="ru-RU"/>
        </w:rPr>
        <w:t>района</w:t>
      </w:r>
      <w:proofErr w:type="spellEnd"/>
      <w:r w:rsidRPr="00AA032E">
        <w:rPr>
          <w:rFonts w:ascii="Arial" w:eastAsia="Times New Roman" w:hAnsi="Arial" w:cs="Arial"/>
          <w:bCs/>
          <w:sz w:val="24"/>
          <w:szCs w:val="24"/>
          <w:lang w:eastAsia="ru-RU"/>
        </w:rPr>
        <w:t>)</w:t>
      </w:r>
      <w:r w:rsidR="00AA032E">
        <w:rPr>
          <w:rFonts w:ascii="Arial" w:eastAsia="Times New Roman" w:hAnsi="Arial" w:cs="Arial"/>
          <w:bCs/>
          <w:sz w:val="24"/>
          <w:szCs w:val="24"/>
          <w:lang w:val="ru-RU" w:eastAsia="ru-RU"/>
        </w:rPr>
        <w:t>;</w:t>
      </w:r>
    </w:p>
    <w:p w14:paraId="655F2A5B" w14:textId="21F44509" w:rsidR="00C21675" w:rsidRPr="00AA032E" w:rsidRDefault="00C21675" w:rsidP="00AA032E">
      <w:pPr>
        <w:numPr>
          <w:ilvl w:val="0"/>
          <w:numId w:val="27"/>
        </w:numPr>
        <w:tabs>
          <w:tab w:val="left" w:pos="992"/>
        </w:tabs>
        <w:spacing w:before="0" w:after="0" w:line="240" w:lineRule="auto"/>
        <w:contextualSpacing/>
        <w:jc w:val="left"/>
        <w:rPr>
          <w:rFonts w:ascii="Arial" w:eastAsia="Times New Roman" w:hAnsi="Arial" w:cs="Arial"/>
          <w:bCs/>
          <w:sz w:val="24"/>
          <w:szCs w:val="24"/>
          <w:lang w:eastAsia="ru-RU"/>
        </w:rPr>
      </w:pPr>
      <w:r w:rsidRPr="00AA032E">
        <w:rPr>
          <w:rFonts w:ascii="Arial" w:eastAsia="Times New Roman" w:hAnsi="Arial" w:cs="Arial"/>
          <w:bCs/>
          <w:sz w:val="24"/>
          <w:szCs w:val="24"/>
          <w:lang w:eastAsia="ru-RU"/>
        </w:rPr>
        <w:t xml:space="preserve">3-4 </w:t>
      </w:r>
      <w:proofErr w:type="gramStart"/>
      <w:r w:rsidRPr="00AA032E">
        <w:rPr>
          <w:rFonts w:ascii="Arial" w:eastAsia="Times New Roman" w:hAnsi="Arial" w:cs="Arial"/>
          <w:bCs/>
          <w:sz w:val="24"/>
          <w:szCs w:val="24"/>
          <w:lang w:eastAsia="ru-RU"/>
        </w:rPr>
        <w:t>пояс  –</w:t>
      </w:r>
      <w:proofErr w:type="gramEnd"/>
      <w:r w:rsidRPr="00AA032E">
        <w:rPr>
          <w:rFonts w:ascii="Arial" w:eastAsia="Times New Roman" w:hAnsi="Arial" w:cs="Arial"/>
          <w:bCs/>
          <w:sz w:val="24"/>
          <w:szCs w:val="24"/>
          <w:lang w:eastAsia="ru-RU"/>
        </w:rPr>
        <w:t xml:space="preserve"> 20% (минимум 2 жилых района)</w:t>
      </w:r>
      <w:r w:rsidR="00AA032E">
        <w:rPr>
          <w:rFonts w:ascii="Arial" w:eastAsia="Times New Roman" w:hAnsi="Arial" w:cs="Arial"/>
          <w:bCs/>
          <w:sz w:val="24"/>
          <w:szCs w:val="24"/>
          <w:lang w:val="ru-RU" w:eastAsia="ru-RU"/>
        </w:rPr>
        <w:t>.</w:t>
      </w:r>
    </w:p>
    <w:tbl>
      <w:tblPr>
        <w:tblW w:w="10057" w:type="dxa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0"/>
        <w:gridCol w:w="8647"/>
      </w:tblGrid>
      <w:tr w:rsidR="00C21675" w:rsidRPr="00C21675" w14:paraId="0D6A5D36" w14:textId="77777777" w:rsidTr="00AA032E">
        <w:trPr>
          <w:trHeight w:val="629"/>
          <w:tblCellSpacing w:w="0" w:type="dxa"/>
        </w:trPr>
        <w:tc>
          <w:tcPr>
            <w:tcW w:w="14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338007D" w14:textId="77777777" w:rsidR="00C21675" w:rsidRPr="00AA032E" w:rsidRDefault="00C21675" w:rsidP="00AA032E">
            <w:pPr>
              <w:tabs>
                <w:tab w:val="left" w:pos="992"/>
              </w:tabs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20"/>
                <w:szCs w:val="20"/>
                <w:u w:val="single"/>
                <w:lang w:eastAsia="ru-RU"/>
              </w:rPr>
            </w:pPr>
            <w:proofErr w:type="spellStart"/>
            <w:r w:rsidRPr="00AA032E">
              <w:rPr>
                <w:rFonts w:ascii="Arial" w:hAnsi="Arial" w:cs="Arial"/>
                <w:color w:val="000000"/>
                <w:sz w:val="20"/>
                <w:szCs w:val="20"/>
                <w:u w:val="single"/>
                <w:lang w:eastAsia="ru-RU"/>
              </w:rPr>
              <w:t>Ценовой</w:t>
            </w:r>
            <w:proofErr w:type="spellEnd"/>
            <w:r w:rsidRPr="00AA032E">
              <w:rPr>
                <w:rFonts w:ascii="Arial" w:hAnsi="Arial" w:cs="Arial"/>
                <w:color w:val="000000"/>
                <w:sz w:val="20"/>
                <w:szCs w:val="20"/>
                <w:u w:val="single"/>
                <w:lang w:eastAsia="ru-RU"/>
              </w:rPr>
              <w:t xml:space="preserve"> </w:t>
            </w:r>
            <w:proofErr w:type="spellStart"/>
            <w:r w:rsidRPr="00AA032E">
              <w:rPr>
                <w:rFonts w:ascii="Arial" w:hAnsi="Arial" w:cs="Arial"/>
                <w:color w:val="000000"/>
                <w:sz w:val="20"/>
                <w:szCs w:val="20"/>
                <w:u w:val="single"/>
                <w:lang w:eastAsia="ru-RU"/>
              </w:rPr>
              <w:t>пояс</w:t>
            </w:r>
            <w:proofErr w:type="spellEnd"/>
          </w:p>
        </w:tc>
        <w:tc>
          <w:tcPr>
            <w:tcW w:w="864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67764FE" w14:textId="77777777" w:rsidR="00C21675" w:rsidRPr="00AA032E" w:rsidRDefault="00117AC3" w:rsidP="00AA032E">
            <w:pPr>
              <w:tabs>
                <w:tab w:val="left" w:pos="992"/>
              </w:tabs>
              <w:spacing w:before="0" w:after="0" w:line="240" w:lineRule="auto"/>
              <w:ind w:firstLine="709"/>
              <w:jc w:val="center"/>
              <w:rPr>
                <w:rFonts w:ascii="Arial" w:hAnsi="Arial" w:cs="Arial"/>
                <w:color w:val="000000"/>
                <w:sz w:val="20"/>
                <w:szCs w:val="20"/>
                <w:u w:val="single"/>
                <w:lang w:val="ru-RU" w:eastAsia="ru-RU"/>
              </w:rPr>
            </w:pPr>
            <w:hyperlink r:id="rId13" w:history="1">
              <w:proofErr w:type="spellStart"/>
              <w:r w:rsidR="00C21675" w:rsidRPr="00AA032E">
                <w:rPr>
                  <w:rStyle w:val="ac"/>
                  <w:rFonts w:ascii="Arial" w:hAnsi="Arial" w:cs="Arial"/>
                  <w:color w:val="000000"/>
                  <w:sz w:val="20"/>
                  <w:szCs w:val="20"/>
                  <w:lang w:eastAsia="ru-RU"/>
                </w:rPr>
                <w:t>Жилые</w:t>
              </w:r>
              <w:proofErr w:type="spellEnd"/>
              <w:r w:rsidR="00C21675" w:rsidRPr="00AA032E">
                <w:rPr>
                  <w:rStyle w:val="ac"/>
                  <w:rFonts w:ascii="Arial" w:hAnsi="Arial" w:cs="Arial"/>
                  <w:color w:val="000000"/>
                  <w:sz w:val="20"/>
                  <w:szCs w:val="20"/>
                  <w:lang w:eastAsia="ru-RU"/>
                </w:rPr>
                <w:t xml:space="preserve"> </w:t>
              </w:r>
              <w:proofErr w:type="spellStart"/>
              <w:r w:rsidR="00C21675" w:rsidRPr="00AA032E">
                <w:rPr>
                  <w:rStyle w:val="ac"/>
                  <w:rFonts w:ascii="Arial" w:hAnsi="Arial" w:cs="Arial"/>
                  <w:color w:val="000000"/>
                  <w:sz w:val="20"/>
                  <w:szCs w:val="20"/>
                  <w:lang w:eastAsia="ru-RU"/>
                </w:rPr>
                <w:t>районы</w:t>
              </w:r>
              <w:proofErr w:type="spellEnd"/>
            </w:hyperlink>
          </w:p>
        </w:tc>
      </w:tr>
      <w:tr w:rsidR="00C21675" w:rsidRPr="006A4D07" w14:paraId="00641E52" w14:textId="77777777" w:rsidTr="00AA032E">
        <w:trPr>
          <w:trHeight w:val="685"/>
          <w:tblCellSpacing w:w="0" w:type="dxa"/>
        </w:trPr>
        <w:tc>
          <w:tcPr>
            <w:tcW w:w="14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4869A89" w14:textId="77777777" w:rsidR="00C21675" w:rsidRPr="00AA032E" w:rsidRDefault="00C21675" w:rsidP="00AA032E">
            <w:pPr>
              <w:tabs>
                <w:tab w:val="left" w:pos="992"/>
              </w:tabs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AA032E">
              <w:rPr>
                <w:rFonts w:ascii="Arial" w:hAnsi="Arial" w:cs="Arial"/>
                <w:color w:val="000000"/>
                <w:sz w:val="20"/>
                <w:szCs w:val="20"/>
                <w:lang w:eastAsia="ru-RU"/>
              </w:rPr>
              <w:t>Центр</w:t>
            </w:r>
            <w:proofErr w:type="spellEnd"/>
          </w:p>
        </w:tc>
        <w:tc>
          <w:tcPr>
            <w:tcW w:w="864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AE36344" w14:textId="77777777" w:rsidR="00C21675" w:rsidRPr="00AA032E" w:rsidRDefault="00C21675" w:rsidP="00AA032E">
            <w:pPr>
              <w:tabs>
                <w:tab w:val="left" w:pos="992"/>
              </w:tabs>
              <w:spacing w:before="0" w:after="0" w:line="240" w:lineRule="auto"/>
              <w:ind w:hanging="22"/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AA032E">
              <w:rPr>
                <w:rFonts w:ascii="Arial" w:hAnsi="Arial" w:cs="Arial"/>
                <w:i/>
                <w:iCs/>
                <w:color w:val="000000"/>
                <w:sz w:val="20"/>
                <w:szCs w:val="20"/>
                <w:lang w:val="ru-RU" w:eastAsia="ru-RU"/>
              </w:rPr>
              <w:t>Границы улиц:</w:t>
            </w:r>
            <w:r w:rsidRPr="00AA032E">
              <w:rPr>
                <w:rFonts w:ascii="Arial" w:hAnsi="Arial" w:cs="Arial"/>
                <w:color w:val="000000"/>
                <w:sz w:val="20"/>
                <w:szCs w:val="20"/>
                <w:lang w:eastAsia="ru-RU"/>
              </w:rPr>
              <w:t> </w:t>
            </w:r>
            <w:r w:rsidRPr="00AA032E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>Московская, Челюскинцев, Восточная и Луначарского до Декабристов, Большакова</w:t>
            </w:r>
          </w:p>
        </w:tc>
      </w:tr>
      <w:tr w:rsidR="00C21675" w:rsidRPr="006A4D07" w14:paraId="23A5A175" w14:textId="77777777" w:rsidTr="00AA032E">
        <w:trPr>
          <w:tblCellSpacing w:w="0" w:type="dxa"/>
        </w:trPr>
        <w:tc>
          <w:tcPr>
            <w:tcW w:w="14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BEBD196" w14:textId="77777777" w:rsidR="00C21675" w:rsidRPr="00AA032E" w:rsidRDefault="00C21675" w:rsidP="00AA032E">
            <w:pPr>
              <w:tabs>
                <w:tab w:val="left" w:pos="992"/>
              </w:tabs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ru-RU"/>
              </w:rPr>
            </w:pPr>
            <w:r w:rsidRPr="00AA032E">
              <w:rPr>
                <w:rFonts w:ascii="Arial" w:hAnsi="Arial" w:cs="Arial"/>
                <w:color w:val="000000"/>
                <w:sz w:val="20"/>
                <w:szCs w:val="20"/>
                <w:lang w:eastAsia="ru-RU"/>
              </w:rPr>
              <w:t xml:space="preserve">1 </w:t>
            </w:r>
            <w:proofErr w:type="spellStart"/>
            <w:r w:rsidRPr="00AA032E">
              <w:rPr>
                <w:rFonts w:ascii="Arial" w:hAnsi="Arial" w:cs="Arial"/>
                <w:color w:val="000000"/>
                <w:sz w:val="20"/>
                <w:szCs w:val="20"/>
                <w:lang w:eastAsia="ru-RU"/>
              </w:rPr>
              <w:t>пояс</w:t>
            </w:r>
            <w:proofErr w:type="spellEnd"/>
          </w:p>
        </w:tc>
        <w:tc>
          <w:tcPr>
            <w:tcW w:w="864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0D417E6" w14:textId="77777777" w:rsidR="00C21675" w:rsidRPr="00AA032E" w:rsidRDefault="00C21675" w:rsidP="00AA032E">
            <w:pPr>
              <w:tabs>
                <w:tab w:val="left" w:pos="992"/>
              </w:tabs>
              <w:spacing w:before="0" w:after="0" w:line="240" w:lineRule="auto"/>
              <w:ind w:hanging="22"/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AA032E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 xml:space="preserve">Автовокзал, Ботанический, ВИЗ, Вокзальный, </w:t>
            </w:r>
            <w:proofErr w:type="spellStart"/>
            <w:r w:rsidRPr="00AA032E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>Втузгородок</w:t>
            </w:r>
            <w:proofErr w:type="spellEnd"/>
            <w:r w:rsidRPr="00AA032E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 xml:space="preserve">, Заречный, Парковый, Пионерский, </w:t>
            </w:r>
            <w:proofErr w:type="spellStart"/>
            <w:r w:rsidRPr="00AA032E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>Шарташский</w:t>
            </w:r>
            <w:proofErr w:type="spellEnd"/>
            <w:r w:rsidRPr="00AA032E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 xml:space="preserve"> рынок, </w:t>
            </w:r>
            <w:proofErr w:type="spellStart"/>
            <w:r w:rsidRPr="00AA032E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>Юго</w:t>
            </w:r>
            <w:proofErr w:type="spellEnd"/>
            <w:r w:rsidRPr="00AA032E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>–Западный</w:t>
            </w:r>
          </w:p>
        </w:tc>
      </w:tr>
      <w:tr w:rsidR="00C21675" w:rsidRPr="006A4D07" w14:paraId="68D1C3F7" w14:textId="77777777" w:rsidTr="00AA032E">
        <w:trPr>
          <w:tblCellSpacing w:w="0" w:type="dxa"/>
        </w:trPr>
        <w:tc>
          <w:tcPr>
            <w:tcW w:w="14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42FC33F" w14:textId="77777777" w:rsidR="00C21675" w:rsidRPr="00AA032E" w:rsidRDefault="00C21675" w:rsidP="00AA032E">
            <w:pPr>
              <w:tabs>
                <w:tab w:val="left" w:pos="992"/>
              </w:tabs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ru-RU"/>
              </w:rPr>
            </w:pPr>
            <w:r w:rsidRPr="00AA032E">
              <w:rPr>
                <w:rFonts w:ascii="Arial" w:hAnsi="Arial" w:cs="Arial"/>
                <w:color w:val="000000"/>
                <w:sz w:val="20"/>
                <w:szCs w:val="20"/>
                <w:lang w:eastAsia="ru-RU"/>
              </w:rPr>
              <w:t xml:space="preserve">2 </w:t>
            </w:r>
            <w:proofErr w:type="spellStart"/>
            <w:r w:rsidRPr="00AA032E">
              <w:rPr>
                <w:rFonts w:ascii="Arial" w:hAnsi="Arial" w:cs="Arial"/>
                <w:color w:val="000000"/>
                <w:sz w:val="20"/>
                <w:szCs w:val="20"/>
                <w:lang w:eastAsia="ru-RU"/>
              </w:rPr>
              <w:t>пояс</w:t>
            </w:r>
            <w:proofErr w:type="spellEnd"/>
          </w:p>
        </w:tc>
        <w:tc>
          <w:tcPr>
            <w:tcW w:w="864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7621523" w14:textId="77777777" w:rsidR="00C21675" w:rsidRPr="00AA032E" w:rsidRDefault="00C21675" w:rsidP="00AA032E">
            <w:pPr>
              <w:tabs>
                <w:tab w:val="left" w:pos="992"/>
              </w:tabs>
              <w:spacing w:before="0" w:after="0" w:line="240" w:lineRule="auto"/>
              <w:ind w:hanging="22"/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AA032E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 xml:space="preserve">Академический, ЖБИ, </w:t>
            </w:r>
            <w:proofErr w:type="spellStart"/>
            <w:r w:rsidRPr="00AA032E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>Завокзальный</w:t>
            </w:r>
            <w:proofErr w:type="spellEnd"/>
            <w:r w:rsidRPr="00AA032E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 xml:space="preserve">, УНЦ, Уктус, Уралмаш, Широкая речка, </w:t>
            </w:r>
            <w:proofErr w:type="spellStart"/>
            <w:r w:rsidRPr="00AA032E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>Эльмаш</w:t>
            </w:r>
            <w:proofErr w:type="spellEnd"/>
            <w:r w:rsidRPr="00AA032E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>, Солнечный</w:t>
            </w:r>
          </w:p>
        </w:tc>
      </w:tr>
      <w:tr w:rsidR="00C21675" w:rsidRPr="006A4D07" w14:paraId="1DB6578F" w14:textId="77777777" w:rsidTr="00AA032E">
        <w:trPr>
          <w:tblCellSpacing w:w="0" w:type="dxa"/>
        </w:trPr>
        <w:tc>
          <w:tcPr>
            <w:tcW w:w="14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257DC48" w14:textId="77777777" w:rsidR="00C21675" w:rsidRPr="00AA032E" w:rsidRDefault="00C21675" w:rsidP="00AA032E">
            <w:pPr>
              <w:tabs>
                <w:tab w:val="left" w:pos="992"/>
              </w:tabs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ru-RU"/>
              </w:rPr>
            </w:pPr>
            <w:r w:rsidRPr="00AA032E">
              <w:rPr>
                <w:rFonts w:ascii="Arial" w:hAnsi="Arial" w:cs="Arial"/>
                <w:color w:val="000000"/>
                <w:sz w:val="20"/>
                <w:szCs w:val="20"/>
                <w:lang w:eastAsia="ru-RU"/>
              </w:rPr>
              <w:t xml:space="preserve">3 </w:t>
            </w:r>
            <w:proofErr w:type="spellStart"/>
            <w:r w:rsidRPr="00AA032E">
              <w:rPr>
                <w:rFonts w:ascii="Arial" w:hAnsi="Arial" w:cs="Arial"/>
                <w:color w:val="000000"/>
                <w:sz w:val="20"/>
                <w:szCs w:val="20"/>
                <w:lang w:eastAsia="ru-RU"/>
              </w:rPr>
              <w:t>пояс</w:t>
            </w:r>
            <w:proofErr w:type="spellEnd"/>
          </w:p>
        </w:tc>
        <w:tc>
          <w:tcPr>
            <w:tcW w:w="864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0FAA922C" w14:textId="29741C0B" w:rsidR="00C21675" w:rsidRPr="00AA032E" w:rsidRDefault="00C21675" w:rsidP="00AA032E">
            <w:pPr>
              <w:tabs>
                <w:tab w:val="left" w:pos="992"/>
              </w:tabs>
              <w:spacing w:before="0" w:after="0" w:line="240" w:lineRule="auto"/>
              <w:ind w:hanging="22"/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AA032E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>Елизавет, Компрессорный, Новая Сортировка, С</w:t>
            </w:r>
            <w:r w:rsidR="006D66C4" w:rsidRPr="00AA032E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>тарая</w:t>
            </w:r>
            <w:r w:rsidRPr="00AA032E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 xml:space="preserve"> Сортировка, Совхоз</w:t>
            </w:r>
            <w:r w:rsidR="006D66C4" w:rsidRPr="00AA032E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>ный</w:t>
            </w:r>
            <w:r w:rsidRPr="00AA032E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 xml:space="preserve">, </w:t>
            </w:r>
            <w:proofErr w:type="spellStart"/>
            <w:r w:rsidRPr="00AA032E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>Химмаш</w:t>
            </w:r>
            <w:proofErr w:type="spellEnd"/>
            <w:r w:rsidRPr="00AA032E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 xml:space="preserve">, </w:t>
            </w:r>
            <w:proofErr w:type="spellStart"/>
            <w:r w:rsidR="006D66C4" w:rsidRPr="00AA032E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>Вторч</w:t>
            </w:r>
            <w:r w:rsidRPr="00AA032E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>ермет</w:t>
            </w:r>
            <w:proofErr w:type="spellEnd"/>
            <w:r w:rsidRPr="00AA032E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>, Сибирский, Синие камни</w:t>
            </w:r>
          </w:p>
        </w:tc>
      </w:tr>
      <w:tr w:rsidR="00C21675" w:rsidRPr="006A4D07" w14:paraId="321BDCA9" w14:textId="77777777" w:rsidTr="00AA032E">
        <w:trPr>
          <w:trHeight w:val="65"/>
          <w:tblCellSpacing w:w="0" w:type="dxa"/>
        </w:trPr>
        <w:tc>
          <w:tcPr>
            <w:tcW w:w="14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749DDEA" w14:textId="77777777" w:rsidR="00C21675" w:rsidRPr="00AA032E" w:rsidRDefault="00C21675" w:rsidP="00AA032E">
            <w:pPr>
              <w:tabs>
                <w:tab w:val="left" w:pos="992"/>
              </w:tabs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20"/>
                <w:szCs w:val="20"/>
                <w:lang w:eastAsia="ru-RU"/>
              </w:rPr>
            </w:pPr>
            <w:r w:rsidRPr="00AA032E">
              <w:rPr>
                <w:rFonts w:ascii="Arial" w:hAnsi="Arial" w:cs="Arial"/>
                <w:color w:val="000000"/>
                <w:sz w:val="20"/>
                <w:szCs w:val="20"/>
                <w:lang w:eastAsia="ru-RU"/>
              </w:rPr>
              <w:t xml:space="preserve">4 </w:t>
            </w:r>
            <w:proofErr w:type="spellStart"/>
            <w:r w:rsidRPr="00AA032E">
              <w:rPr>
                <w:rFonts w:ascii="Arial" w:hAnsi="Arial" w:cs="Arial"/>
                <w:color w:val="000000"/>
                <w:sz w:val="20"/>
                <w:szCs w:val="20"/>
                <w:lang w:eastAsia="ru-RU"/>
              </w:rPr>
              <w:t>пояс</w:t>
            </w:r>
            <w:proofErr w:type="spellEnd"/>
          </w:p>
        </w:tc>
        <w:tc>
          <w:tcPr>
            <w:tcW w:w="864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7D35975" w14:textId="6C5D6732" w:rsidR="00C21675" w:rsidRPr="00AA032E" w:rsidRDefault="00C21675" w:rsidP="00AA032E">
            <w:pPr>
              <w:tabs>
                <w:tab w:val="left" w:pos="992"/>
              </w:tabs>
              <w:spacing w:before="0" w:after="0" w:line="240" w:lineRule="auto"/>
              <w:ind w:hanging="22"/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AA032E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 xml:space="preserve">Лечебный, </w:t>
            </w:r>
            <w:proofErr w:type="spellStart"/>
            <w:r w:rsidRPr="00AA032E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>Верхнемакарово</w:t>
            </w:r>
            <w:proofErr w:type="spellEnd"/>
            <w:r w:rsidRPr="00AA032E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 xml:space="preserve">, Горный щит, </w:t>
            </w:r>
            <w:proofErr w:type="spellStart"/>
            <w:r w:rsidRPr="00AA032E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>Изоплит</w:t>
            </w:r>
            <w:proofErr w:type="spellEnd"/>
            <w:r w:rsidRPr="00AA032E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 xml:space="preserve">, Исток, Калиновский, Кольцово, Медный, Н–Исетский, Палкино, </w:t>
            </w:r>
            <w:r w:rsidR="006D66C4" w:rsidRPr="00AA032E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>Птицефабрика,</w:t>
            </w:r>
            <w:r w:rsidRPr="00AA032E">
              <w:rPr>
                <w:rFonts w:ascii="Arial" w:hAnsi="Arial" w:cs="Arial"/>
                <w:color w:val="000000"/>
                <w:sz w:val="20"/>
                <w:szCs w:val="20"/>
                <w:lang w:eastAsia="ru-RU"/>
              </w:rPr>
              <w:t> </w:t>
            </w:r>
            <w:r w:rsidRPr="00AA032E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 xml:space="preserve">Рудный, Садовый, </w:t>
            </w:r>
            <w:proofErr w:type="spellStart"/>
            <w:r w:rsidRPr="00AA032E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>Северка</w:t>
            </w:r>
            <w:proofErr w:type="spellEnd"/>
            <w:r w:rsidRPr="00AA032E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 xml:space="preserve">, Семь ключей, Чусовское озеро, </w:t>
            </w:r>
            <w:proofErr w:type="spellStart"/>
            <w:r w:rsidRPr="00AA032E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>Шабровский</w:t>
            </w:r>
            <w:proofErr w:type="spellEnd"/>
            <w:r w:rsidRPr="00AA032E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 xml:space="preserve">, </w:t>
            </w:r>
            <w:proofErr w:type="spellStart"/>
            <w:r w:rsidRPr="00AA032E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>Шарташ</w:t>
            </w:r>
            <w:proofErr w:type="spellEnd"/>
            <w:r w:rsidRPr="00AA032E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 xml:space="preserve">, </w:t>
            </w:r>
            <w:proofErr w:type="spellStart"/>
            <w:r w:rsidRPr="00AA032E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>Шувакиш</w:t>
            </w:r>
            <w:proofErr w:type="spellEnd"/>
          </w:p>
        </w:tc>
      </w:tr>
    </w:tbl>
    <w:p w14:paraId="37E74C67" w14:textId="553FEFC1" w:rsidR="00D032A4" w:rsidRPr="00C10E8C" w:rsidRDefault="00D032A4" w:rsidP="00AA032E">
      <w:pPr>
        <w:pStyle w:val="ab"/>
        <w:numPr>
          <w:ilvl w:val="1"/>
          <w:numId w:val="21"/>
        </w:numPr>
        <w:tabs>
          <w:tab w:val="left" w:pos="992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10E8C">
        <w:rPr>
          <w:rFonts w:ascii="Arial" w:hAnsi="Arial" w:cs="Arial"/>
          <w:color w:val="000000"/>
          <w:spacing w:val="1"/>
          <w:sz w:val="24"/>
          <w:szCs w:val="24"/>
          <w:lang w:val="ru-RU"/>
        </w:rPr>
        <w:lastRenderedPageBreak/>
        <w:t>Степень готовности земельных участков к строительству должна обеспечивать равномерный выход проектов в реализацию в течение календарного года.</w:t>
      </w:r>
      <w:r w:rsidR="00E90078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</w:p>
    <w:p w14:paraId="3F6ADE5D" w14:textId="7271411D" w:rsidR="00D032A4" w:rsidRPr="005273EE" w:rsidRDefault="00D032A4" w:rsidP="00AA032E">
      <w:pPr>
        <w:pStyle w:val="ab"/>
        <w:numPr>
          <w:ilvl w:val="1"/>
          <w:numId w:val="21"/>
        </w:numPr>
        <w:tabs>
          <w:tab w:val="left" w:pos="992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5273EE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Доля земельны</w:t>
      </w:r>
      <w:r w:rsidR="005273EE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х</w:t>
      </w:r>
      <w:r w:rsidRPr="005273EE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участков с отселением </w:t>
      </w:r>
      <w:r w:rsidR="00A84CF6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предпочтительно</w:t>
      </w:r>
      <w:r w:rsidR="00A84CF6" w:rsidRPr="005273EE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A329BF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должна составлять </w:t>
      </w:r>
      <w:r w:rsidRPr="005273EE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не </w:t>
      </w:r>
      <w:r w:rsidR="00A329BF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более</w:t>
      </w:r>
      <w:ins w:id="7" w:author="Лунева Наталия Валерьевна" w:date="2022-12-28T14:48:00Z">
        <w:r w:rsidR="00A84CF6">
          <w:rPr>
            <w:rFonts w:ascii="Arial" w:hAnsi="Arial" w:cs="Arial"/>
            <w:color w:val="000000"/>
            <w:spacing w:val="1"/>
            <w:sz w:val="24"/>
            <w:szCs w:val="24"/>
            <w:lang w:val="ru-RU"/>
          </w:rPr>
          <w:t xml:space="preserve"> </w:t>
        </w:r>
      </w:ins>
      <w:del w:id="8" w:author="Лунева Наталия Валерьевна" w:date="2022-12-28T14:52:00Z">
        <w:r w:rsidR="006D66C4" w:rsidRPr="005273EE" w:rsidDel="00A84CF6">
          <w:rPr>
            <w:rFonts w:ascii="Arial" w:hAnsi="Arial" w:cs="Arial"/>
            <w:color w:val="000000"/>
            <w:spacing w:val="1"/>
            <w:sz w:val="24"/>
            <w:szCs w:val="24"/>
            <w:lang w:val="ru-RU"/>
          </w:rPr>
          <w:delText xml:space="preserve"> </w:delText>
        </w:r>
      </w:del>
      <w:r w:rsidR="006D66C4" w:rsidRPr="005273EE">
        <w:rPr>
          <w:rFonts w:ascii="Arial" w:hAnsi="Arial" w:cs="Arial"/>
          <w:color w:val="000000"/>
          <w:spacing w:val="1"/>
          <w:sz w:val="24"/>
          <w:szCs w:val="24"/>
          <w:lang w:val="ru-RU"/>
        </w:rPr>
        <w:t>40</w:t>
      </w:r>
      <w:r w:rsidR="004C4B2B" w:rsidRPr="006D66C4">
        <w:rPr>
          <w:rFonts w:ascii="Arial" w:hAnsi="Arial" w:cs="Arial"/>
          <w:color w:val="000000"/>
          <w:spacing w:val="1"/>
          <w:sz w:val="24"/>
          <w:szCs w:val="24"/>
          <w:lang w:val="ru-RU"/>
        </w:rPr>
        <w:t>%</w:t>
      </w:r>
      <w:r w:rsidR="004C4B2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Pr="005273EE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от общего объема земельного банка</w:t>
      </w:r>
      <w:r w:rsidR="007D4FDD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</w:p>
    <w:p w14:paraId="01E1728D" w14:textId="7817B9D6" w:rsidR="00D032A4" w:rsidRPr="005273EE" w:rsidRDefault="00D032A4" w:rsidP="00AA032E">
      <w:pPr>
        <w:pStyle w:val="ab"/>
        <w:numPr>
          <w:ilvl w:val="1"/>
          <w:numId w:val="21"/>
        </w:numPr>
        <w:tabs>
          <w:tab w:val="left" w:pos="992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5273EE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Предпочтительными к </w:t>
      </w:r>
      <w:r w:rsidR="00E90078" w:rsidRPr="005273EE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приобретению </w:t>
      </w:r>
      <w:r w:rsidR="00E90078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являются </w:t>
      </w:r>
      <w:r w:rsidRPr="005273EE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земельные участки для квартальной (комплексной) застройк</w:t>
      </w:r>
      <w:r w:rsidR="00242ACD" w:rsidRPr="005273EE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и</w:t>
      </w:r>
      <w:r w:rsidRPr="005273EE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площадью от </w:t>
      </w:r>
      <w:r w:rsidR="004C4B2B" w:rsidRPr="006D66C4">
        <w:rPr>
          <w:rFonts w:ascii="Arial" w:hAnsi="Arial" w:cs="Arial"/>
          <w:color w:val="000000"/>
          <w:spacing w:val="1"/>
          <w:sz w:val="24"/>
          <w:szCs w:val="24"/>
          <w:lang w:val="ru-RU"/>
        </w:rPr>
        <w:t>1,5</w:t>
      </w:r>
      <w:r w:rsidRPr="005273EE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га с возможностью построить от </w:t>
      </w:r>
      <w:r w:rsidR="004C4B2B" w:rsidRPr="006D66C4">
        <w:rPr>
          <w:rFonts w:ascii="Arial" w:hAnsi="Arial" w:cs="Arial"/>
          <w:color w:val="000000"/>
          <w:spacing w:val="1"/>
          <w:sz w:val="24"/>
          <w:szCs w:val="24"/>
          <w:lang w:val="ru-RU"/>
        </w:rPr>
        <w:t>30-35</w:t>
      </w:r>
      <w:r w:rsidR="004C4B2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тыс.</w:t>
      </w:r>
      <w:r w:rsidRPr="005273EE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м</w:t>
      </w:r>
      <w:r w:rsidRPr="004C4B2B">
        <w:rPr>
          <w:rFonts w:ascii="Arial" w:hAnsi="Arial" w:cs="Arial"/>
          <w:color w:val="000000"/>
          <w:spacing w:val="1"/>
          <w:sz w:val="24"/>
          <w:szCs w:val="24"/>
          <w:vertAlign w:val="superscript"/>
          <w:lang w:val="ru-RU"/>
        </w:rPr>
        <w:t>2</w:t>
      </w:r>
      <w:r w:rsidRPr="005273EE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</w:p>
    <w:p w14:paraId="40F439C1" w14:textId="77777777" w:rsidR="00D032A4" w:rsidRPr="005273EE" w:rsidRDefault="00D032A4" w:rsidP="00AA032E">
      <w:pPr>
        <w:pStyle w:val="ab"/>
        <w:numPr>
          <w:ilvl w:val="1"/>
          <w:numId w:val="21"/>
        </w:numPr>
        <w:tabs>
          <w:tab w:val="left" w:pos="992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5273EE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Допускается приобретение участка под точечную застройку в Центре и жилых районах 1 пояса. </w:t>
      </w:r>
    </w:p>
    <w:p w14:paraId="7458733C" w14:textId="263D30EB" w:rsidR="00D032A4" w:rsidRPr="005273EE" w:rsidRDefault="00D032A4" w:rsidP="00AA032E">
      <w:pPr>
        <w:pStyle w:val="ab"/>
        <w:numPr>
          <w:ilvl w:val="1"/>
          <w:numId w:val="21"/>
        </w:numPr>
        <w:tabs>
          <w:tab w:val="left" w:pos="992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5273EE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Доля земельных участков, </w:t>
      </w:r>
      <w:r w:rsidR="00547B1A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на которых </w:t>
      </w:r>
      <w:r w:rsidRPr="005273EE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реализ</w:t>
      </w:r>
      <w:r w:rsidR="00547B1A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уются девелоперские </w:t>
      </w:r>
      <w:r w:rsidR="00E90078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проекты </w:t>
      </w:r>
      <w:r w:rsidR="00E90078" w:rsidRPr="005273EE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Компании</w:t>
      </w:r>
      <w:r w:rsidR="00547B1A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совместно с другими инвесторами</w:t>
      </w:r>
      <w:r w:rsidRPr="005273EE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, не должна превышать </w:t>
      </w:r>
      <w:r w:rsidR="00242ACD" w:rsidRPr="005273EE">
        <w:rPr>
          <w:rFonts w:ascii="Arial" w:hAnsi="Arial" w:cs="Arial"/>
          <w:color w:val="000000"/>
          <w:spacing w:val="1"/>
          <w:sz w:val="24"/>
          <w:szCs w:val="24"/>
          <w:lang w:val="ru-RU"/>
        </w:rPr>
        <w:t>50</w:t>
      </w:r>
      <w:r w:rsidRPr="005273EE">
        <w:rPr>
          <w:rFonts w:ascii="Arial" w:hAnsi="Arial" w:cs="Arial"/>
          <w:color w:val="000000"/>
          <w:spacing w:val="1"/>
          <w:sz w:val="24"/>
          <w:szCs w:val="24"/>
          <w:lang w:val="ru-RU"/>
        </w:rPr>
        <w:t>% от общего объема земельного банка.</w:t>
      </w:r>
    </w:p>
    <w:sectPr w:rsidR="00D032A4" w:rsidRPr="005273EE" w:rsidSect="00D425F1">
      <w:pgSz w:w="11900" w:h="16820"/>
      <w:pgMar w:top="1134" w:right="851" w:bottom="1134" w:left="1134" w:header="720" w:footer="720" w:gutter="0"/>
      <w:cols w:space="720"/>
      <w:docGrid w:linePitch="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60C355D" w14:textId="77777777" w:rsidR="00117AC3" w:rsidRDefault="00117AC3" w:rsidP="00371595">
      <w:pPr>
        <w:spacing w:before="0" w:after="0" w:line="240" w:lineRule="auto"/>
      </w:pPr>
      <w:r>
        <w:separator/>
      </w:r>
    </w:p>
  </w:endnote>
  <w:endnote w:type="continuationSeparator" w:id="0">
    <w:p w14:paraId="0ABFF58F" w14:textId="77777777" w:rsidR="00117AC3" w:rsidRDefault="00117AC3" w:rsidP="00371595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  <w:embedRegular r:id="rId1" w:fontKey="{45313327-07E2-469B-A9F5-46F5C968AC97}"/>
    <w:embedBold r:id="rId2" w:fontKey="{7F00E4DB-F055-4A4F-9CA2-02A27ACDC8C0}"/>
    <w:embedItalic r:id="rId3" w:fontKey="{9094ECED-B3FB-4D2C-9DB1-3FCBE2CC9063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4" w:fontKey="{A96648F0-36A9-4CB2-A117-2B030F480EB1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5" w:fontKey="{6605CEC7-13F1-456E-8B3E-B7927B9937AC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0787DB8B-07CB-484D-88CC-462A6C7D870A}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  <w:embedRegular r:id="rId7" w:fontKey="{C93973D2-6CF8-45D2-9385-69F30FF8B407}"/>
    <w:embedBold r:id="rId8" w:fontKey="{D38CE0D3-2E2F-4A1A-A7CB-C5CE7571E45C}"/>
    <w:embedItalic r:id="rId9" w:fontKey="{90D8DD19-C46D-4E07-AB0A-CEFBA11E9106}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  <w:embedRegular r:id="rId10" w:fontKey="{F3EB170C-90C8-45EC-B1EC-F88E1ED22BAA}"/>
    <w:embedBold r:id="rId11" w:fontKey="{D05FDB7C-9948-48D6-A4CF-661B58FE802F}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  <w:embedRegular r:id="rId12" w:fontKey="{8DCC98FB-55F6-4644-891D-F3908B51F929}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3" w:fontKey="{5087651D-32CF-4784-A0B9-263C65159B2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070994926"/>
      <w:docPartObj>
        <w:docPartGallery w:val="Page Numbers (Bottom of Page)"/>
        <w:docPartUnique/>
      </w:docPartObj>
    </w:sdtPr>
    <w:sdtEndPr>
      <w:rPr>
        <w:rFonts w:ascii="Arial" w:hAnsi="Arial" w:cs="Arial"/>
        <w:b/>
        <w:sz w:val="24"/>
        <w:szCs w:val="24"/>
      </w:rPr>
    </w:sdtEndPr>
    <w:sdtContent>
      <w:p w14:paraId="2DCCE07E" w14:textId="7EE63307" w:rsidR="00AE20B6" w:rsidRPr="007920DD" w:rsidRDefault="00AE20B6">
        <w:pPr>
          <w:pStyle w:val="a5"/>
          <w:jc w:val="right"/>
          <w:rPr>
            <w:rFonts w:ascii="Arial" w:hAnsi="Arial" w:cs="Arial"/>
            <w:b/>
            <w:sz w:val="24"/>
            <w:szCs w:val="24"/>
          </w:rPr>
        </w:pPr>
        <w:r w:rsidRPr="007920DD">
          <w:rPr>
            <w:rFonts w:ascii="Arial" w:hAnsi="Arial" w:cs="Arial"/>
            <w:b/>
            <w:sz w:val="24"/>
            <w:szCs w:val="24"/>
          </w:rPr>
          <w:fldChar w:fldCharType="begin"/>
        </w:r>
        <w:r w:rsidRPr="007920DD">
          <w:rPr>
            <w:rFonts w:ascii="Arial" w:hAnsi="Arial" w:cs="Arial"/>
            <w:b/>
            <w:sz w:val="24"/>
            <w:szCs w:val="24"/>
          </w:rPr>
          <w:instrText>PAGE   \* MERGEFORMAT</w:instrText>
        </w:r>
        <w:r w:rsidRPr="007920DD">
          <w:rPr>
            <w:rFonts w:ascii="Arial" w:hAnsi="Arial" w:cs="Arial"/>
            <w:b/>
            <w:sz w:val="24"/>
            <w:szCs w:val="24"/>
          </w:rPr>
          <w:fldChar w:fldCharType="separate"/>
        </w:r>
        <w:r w:rsidRPr="007920DD">
          <w:rPr>
            <w:rFonts w:ascii="Arial" w:hAnsi="Arial" w:cs="Arial"/>
            <w:b/>
            <w:sz w:val="24"/>
            <w:szCs w:val="24"/>
            <w:lang w:val="ru-RU"/>
          </w:rPr>
          <w:t>2</w:t>
        </w:r>
        <w:r w:rsidRPr="007920DD">
          <w:rPr>
            <w:rFonts w:ascii="Arial" w:hAnsi="Arial" w:cs="Arial"/>
            <w:b/>
            <w:sz w:val="24"/>
            <w:szCs w:val="24"/>
          </w:rPr>
          <w:fldChar w:fldCharType="end"/>
        </w:r>
      </w:p>
    </w:sdtContent>
  </w:sdt>
  <w:p w14:paraId="7DF5A2F3" w14:textId="77777777" w:rsidR="006161BE" w:rsidRDefault="006161BE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0EC3FDC" w14:textId="77777777" w:rsidR="00117AC3" w:rsidRDefault="00117AC3" w:rsidP="00371595">
      <w:pPr>
        <w:spacing w:before="0" w:after="0" w:line="240" w:lineRule="auto"/>
      </w:pPr>
      <w:bookmarkStart w:id="0" w:name="_Hlk108098195"/>
      <w:bookmarkEnd w:id="0"/>
      <w:r>
        <w:separator/>
      </w:r>
    </w:p>
  </w:footnote>
  <w:footnote w:type="continuationSeparator" w:id="0">
    <w:p w14:paraId="3E455DF5" w14:textId="77777777" w:rsidR="00117AC3" w:rsidRDefault="00117AC3" w:rsidP="00371595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0308" w:type="dxa"/>
      <w:tblBorders>
        <w:insideH w:val="single" w:sz="18" w:space="0" w:color="008066"/>
      </w:tblBorders>
      <w:tblLook w:val="04A0" w:firstRow="1" w:lastRow="0" w:firstColumn="1" w:lastColumn="0" w:noHBand="0" w:noVBand="1"/>
    </w:tblPr>
    <w:tblGrid>
      <w:gridCol w:w="1476"/>
      <w:gridCol w:w="2493"/>
      <w:gridCol w:w="236"/>
      <w:gridCol w:w="5710"/>
      <w:gridCol w:w="393"/>
    </w:tblGrid>
    <w:tr w:rsidR="006A4D07" w:rsidRPr="006A4D07" w14:paraId="4F7CD971" w14:textId="77777777" w:rsidTr="006A4D07">
      <w:trPr>
        <w:gridAfter w:val="1"/>
        <w:wAfter w:w="393" w:type="dxa"/>
      </w:trPr>
      <w:tc>
        <w:tcPr>
          <w:tcW w:w="1476" w:type="dxa"/>
          <w:shd w:val="clear" w:color="auto" w:fill="auto"/>
        </w:tcPr>
        <w:p w14:paraId="6D8FE8D5" w14:textId="77777777" w:rsidR="006A4D07" w:rsidRPr="00FC6DAF" w:rsidRDefault="006A4D07" w:rsidP="00FC6DAF">
          <w:pPr>
            <w:tabs>
              <w:tab w:val="center" w:pos="4677"/>
              <w:tab w:val="right" w:pos="9355"/>
            </w:tabs>
            <w:spacing w:before="0" w:after="120" w:line="240" w:lineRule="auto"/>
            <w:rPr>
              <w:rFonts w:ascii="Arial" w:eastAsia="Times New Roman" w:hAnsi="Arial" w:cs="Arial"/>
              <w:lang w:val="ru-RU"/>
            </w:rPr>
          </w:pPr>
          <w:r w:rsidRPr="00FC6DAF">
            <w:rPr>
              <w:rFonts w:ascii="Arial" w:eastAsia="Times New Roman" w:hAnsi="Arial" w:cs="Arial"/>
              <w:noProof/>
              <w:lang w:eastAsia="ru-RU"/>
            </w:rPr>
            <w:drawing>
              <wp:inline distT="0" distB="0" distL="0" distR="0" wp14:anchorId="6487C910" wp14:editId="5FFC6C09">
                <wp:extent cx="797560" cy="612775"/>
                <wp:effectExtent l="0" t="0" r="2540" b="0"/>
                <wp:docPr id="3" name="Рисунок 3" descr="ATO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1" descr="ATOM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97560" cy="612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493" w:type="dxa"/>
          <w:shd w:val="clear" w:color="auto" w:fill="auto"/>
          <w:vAlign w:val="center"/>
        </w:tcPr>
        <w:p w14:paraId="48394420" w14:textId="25E5F552" w:rsidR="006A4D07" w:rsidRPr="006A4D07" w:rsidRDefault="006A4D07" w:rsidP="006A4D07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hAnsi="Arial" w:cs="Arial"/>
              <w:b/>
              <w:color w:val="000000"/>
              <w:spacing w:val="-5"/>
              <w:lang w:val="ru-RU"/>
            </w:rPr>
          </w:pPr>
          <w:r w:rsidRPr="006A4D07">
            <w:rPr>
              <w:rFonts w:ascii="Arial" w:hAnsi="Arial" w:cs="Arial"/>
              <w:b/>
              <w:color w:val="000000"/>
              <w:spacing w:val="-5"/>
              <w:lang w:val="ru-RU"/>
            </w:rPr>
            <w:t>П1.9.2</w:t>
          </w:r>
        </w:p>
      </w:tc>
      <w:tc>
        <w:tcPr>
          <w:tcW w:w="5946" w:type="dxa"/>
          <w:gridSpan w:val="2"/>
          <w:shd w:val="clear" w:color="auto" w:fill="auto"/>
          <w:vAlign w:val="center"/>
        </w:tcPr>
        <w:p w14:paraId="4A26D9C3" w14:textId="320146CD" w:rsidR="006A4D07" w:rsidRPr="004F5040" w:rsidRDefault="006A4D07" w:rsidP="00FC6DAF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b/>
              <w:lang w:val="ru-RU"/>
            </w:rPr>
          </w:pPr>
          <w:r w:rsidRPr="004F5040">
            <w:rPr>
              <w:rFonts w:ascii="Arial" w:hAnsi="Arial" w:cs="Arial"/>
              <w:b/>
              <w:color w:val="000000"/>
              <w:spacing w:val="-5"/>
              <w:lang w:val="ru-RU"/>
            </w:rPr>
            <w:t xml:space="preserve">Политика </w:t>
          </w:r>
          <w:r>
            <w:rPr>
              <w:rFonts w:ascii="Arial" w:hAnsi="Arial" w:cs="Arial"/>
              <w:b/>
              <w:color w:val="000000"/>
              <w:spacing w:val="-5"/>
              <w:lang w:val="ru-RU"/>
            </w:rPr>
            <w:t>формирования</w:t>
          </w:r>
          <w:r w:rsidRPr="004F5040">
            <w:rPr>
              <w:rFonts w:ascii="Arial" w:hAnsi="Arial" w:cs="Arial"/>
              <w:b/>
              <w:color w:val="000000"/>
              <w:spacing w:val="-5"/>
              <w:lang w:val="ru-RU"/>
            </w:rPr>
            <w:t xml:space="preserve"> земельн</w:t>
          </w:r>
          <w:r>
            <w:rPr>
              <w:rFonts w:ascii="Arial" w:hAnsi="Arial" w:cs="Arial"/>
              <w:b/>
              <w:color w:val="000000"/>
              <w:spacing w:val="-5"/>
              <w:lang w:val="ru-RU"/>
            </w:rPr>
            <w:t>ого банка участками под многоквартирную жилую застройку</w:t>
          </w:r>
        </w:p>
      </w:tc>
    </w:tr>
    <w:tr w:rsidR="00FC6DAF" w:rsidRPr="006A4D07" w14:paraId="77E49DA4" w14:textId="77777777" w:rsidTr="006A4D07">
      <w:trPr>
        <w:trHeight w:val="35"/>
      </w:trPr>
      <w:tc>
        <w:tcPr>
          <w:tcW w:w="3969" w:type="dxa"/>
          <w:gridSpan w:val="2"/>
          <w:shd w:val="clear" w:color="auto" w:fill="auto"/>
        </w:tcPr>
        <w:p w14:paraId="03AEA875" w14:textId="77777777" w:rsidR="00FC6DAF" w:rsidRPr="00FC6DAF" w:rsidRDefault="00FC6DAF" w:rsidP="00FC6DAF">
          <w:pPr>
            <w:tabs>
              <w:tab w:val="center" w:pos="4677"/>
              <w:tab w:val="right" w:pos="9355"/>
            </w:tabs>
            <w:spacing w:before="0" w:after="120" w:line="240" w:lineRule="auto"/>
            <w:jc w:val="center"/>
            <w:rPr>
              <w:rFonts w:ascii="Arial" w:eastAsia="Times New Roman" w:hAnsi="Arial" w:cs="Arial"/>
              <w:noProof/>
              <w:sz w:val="6"/>
              <w:szCs w:val="6"/>
              <w:lang w:val="ru-RU" w:eastAsia="ru-RU"/>
            </w:rPr>
          </w:pPr>
        </w:p>
      </w:tc>
      <w:tc>
        <w:tcPr>
          <w:tcW w:w="236" w:type="dxa"/>
          <w:shd w:val="clear" w:color="auto" w:fill="auto"/>
        </w:tcPr>
        <w:p w14:paraId="5E815343" w14:textId="77777777" w:rsidR="00FC6DAF" w:rsidRPr="00FC6DAF" w:rsidRDefault="00FC6DAF" w:rsidP="00FC6DAF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sz w:val="6"/>
              <w:szCs w:val="6"/>
              <w:lang w:val="ru-RU"/>
            </w:rPr>
          </w:pPr>
        </w:p>
      </w:tc>
      <w:tc>
        <w:tcPr>
          <w:tcW w:w="6103" w:type="dxa"/>
          <w:gridSpan w:val="2"/>
          <w:shd w:val="clear" w:color="auto" w:fill="auto"/>
        </w:tcPr>
        <w:p w14:paraId="22642B7A" w14:textId="77777777" w:rsidR="00FC6DAF" w:rsidRPr="00FC6DAF" w:rsidRDefault="00FC6DAF" w:rsidP="00FC6DAF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sz w:val="6"/>
              <w:szCs w:val="6"/>
              <w:lang w:val="ru-RU"/>
            </w:rPr>
          </w:pPr>
        </w:p>
      </w:tc>
    </w:tr>
  </w:tbl>
  <w:p w14:paraId="33AE38F8" w14:textId="77777777" w:rsidR="006161BE" w:rsidRPr="00B42569" w:rsidRDefault="006161BE" w:rsidP="002B7CAB">
    <w:pPr>
      <w:pStyle w:val="a3"/>
      <w:rPr>
        <w:sz w:val="2"/>
        <w:szCs w:val="2"/>
        <w:lang w:val="ru-RU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6976BE"/>
    <w:multiLevelType w:val="hybridMultilevel"/>
    <w:tmpl w:val="13AE41D4"/>
    <w:lvl w:ilvl="0" w:tplc="10F25E7C">
      <w:start w:val="1"/>
      <w:numFmt w:val="decimal"/>
      <w:lvlText w:val="3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ED70F2"/>
    <w:multiLevelType w:val="hybridMultilevel"/>
    <w:tmpl w:val="82CE924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1BD57B0C"/>
    <w:multiLevelType w:val="multilevel"/>
    <w:tmpl w:val="EC82DCBC"/>
    <w:lvl w:ilvl="0">
      <w:start w:val="1"/>
      <w:numFmt w:val="decimal"/>
      <w:lvlText w:val="%1."/>
      <w:lvlJc w:val="left"/>
      <w:pPr>
        <w:ind w:left="810" w:hanging="360"/>
      </w:pPr>
      <w:rPr>
        <w:rFonts w:ascii="Arial" w:hAnsi="Arial" w:cs="Arial" w:hint="default"/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ascii="Arial" w:hAnsi="Arial" w:cs="Arial" w:hint="default"/>
        <w:b w:val="0"/>
        <w:color w:val="auto"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21C9486E"/>
    <w:multiLevelType w:val="hybridMultilevel"/>
    <w:tmpl w:val="CE4A94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6A1805"/>
    <w:multiLevelType w:val="hybridMultilevel"/>
    <w:tmpl w:val="467C6BEA"/>
    <w:lvl w:ilvl="0" w:tplc="B60681F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1A6706"/>
    <w:multiLevelType w:val="hybridMultilevel"/>
    <w:tmpl w:val="60B45742"/>
    <w:lvl w:ilvl="0" w:tplc="1C1A5DD0">
      <w:start w:val="1"/>
      <w:numFmt w:val="decimal"/>
      <w:lvlText w:val="%1"/>
      <w:lvlJc w:val="left"/>
      <w:pPr>
        <w:ind w:left="1069" w:hanging="360"/>
      </w:pPr>
      <w:rPr>
        <w:rFonts w:hint="default"/>
        <w:color w:val="008066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2C9E75D4"/>
    <w:multiLevelType w:val="multilevel"/>
    <w:tmpl w:val="47B2D812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14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7" w15:restartNumberingAfterBreak="0">
    <w:nsid w:val="2F534BCB"/>
    <w:multiLevelType w:val="hybridMultilevel"/>
    <w:tmpl w:val="A2BCB738"/>
    <w:lvl w:ilvl="0" w:tplc="1132EFC2">
      <w:start w:val="1"/>
      <w:numFmt w:val="decimal"/>
      <w:lvlText w:val="%1"/>
      <w:lvlJc w:val="left"/>
      <w:pPr>
        <w:ind w:left="99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13" w:hanging="360"/>
      </w:pPr>
    </w:lvl>
    <w:lvl w:ilvl="2" w:tplc="0419001B" w:tentative="1">
      <w:start w:val="1"/>
      <w:numFmt w:val="lowerRoman"/>
      <w:lvlText w:val="%3."/>
      <w:lvlJc w:val="right"/>
      <w:pPr>
        <w:ind w:left="2433" w:hanging="180"/>
      </w:pPr>
    </w:lvl>
    <w:lvl w:ilvl="3" w:tplc="0419000F" w:tentative="1">
      <w:start w:val="1"/>
      <w:numFmt w:val="decimal"/>
      <w:lvlText w:val="%4."/>
      <w:lvlJc w:val="left"/>
      <w:pPr>
        <w:ind w:left="3153" w:hanging="360"/>
      </w:pPr>
    </w:lvl>
    <w:lvl w:ilvl="4" w:tplc="04190019" w:tentative="1">
      <w:start w:val="1"/>
      <w:numFmt w:val="lowerLetter"/>
      <w:lvlText w:val="%5."/>
      <w:lvlJc w:val="left"/>
      <w:pPr>
        <w:ind w:left="3873" w:hanging="360"/>
      </w:pPr>
    </w:lvl>
    <w:lvl w:ilvl="5" w:tplc="0419001B" w:tentative="1">
      <w:start w:val="1"/>
      <w:numFmt w:val="lowerRoman"/>
      <w:lvlText w:val="%6."/>
      <w:lvlJc w:val="right"/>
      <w:pPr>
        <w:ind w:left="4593" w:hanging="180"/>
      </w:pPr>
    </w:lvl>
    <w:lvl w:ilvl="6" w:tplc="0419000F" w:tentative="1">
      <w:start w:val="1"/>
      <w:numFmt w:val="decimal"/>
      <w:lvlText w:val="%7."/>
      <w:lvlJc w:val="left"/>
      <w:pPr>
        <w:ind w:left="5313" w:hanging="360"/>
      </w:pPr>
    </w:lvl>
    <w:lvl w:ilvl="7" w:tplc="04190019" w:tentative="1">
      <w:start w:val="1"/>
      <w:numFmt w:val="lowerLetter"/>
      <w:lvlText w:val="%8."/>
      <w:lvlJc w:val="left"/>
      <w:pPr>
        <w:ind w:left="6033" w:hanging="360"/>
      </w:pPr>
    </w:lvl>
    <w:lvl w:ilvl="8" w:tplc="0419001B" w:tentative="1">
      <w:start w:val="1"/>
      <w:numFmt w:val="lowerRoman"/>
      <w:lvlText w:val="%9."/>
      <w:lvlJc w:val="right"/>
      <w:pPr>
        <w:ind w:left="6753" w:hanging="180"/>
      </w:pPr>
    </w:lvl>
  </w:abstractNum>
  <w:abstractNum w:abstractNumId="8" w15:restartNumberingAfterBreak="0">
    <w:nsid w:val="30822872"/>
    <w:multiLevelType w:val="hybridMultilevel"/>
    <w:tmpl w:val="B1CA08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9F2BC4"/>
    <w:multiLevelType w:val="hybridMultilevel"/>
    <w:tmpl w:val="80664886"/>
    <w:lvl w:ilvl="0" w:tplc="7E7AB40A">
      <w:start w:val="1"/>
      <w:numFmt w:val="decimal"/>
      <w:lvlText w:val="1.%1"/>
      <w:lvlJc w:val="left"/>
      <w:pPr>
        <w:ind w:left="213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42066B4"/>
    <w:multiLevelType w:val="hybridMultilevel"/>
    <w:tmpl w:val="40427A1E"/>
    <w:lvl w:ilvl="0" w:tplc="967CBEC6">
      <w:start w:val="1"/>
      <w:numFmt w:val="decimal"/>
      <w:lvlText w:val="%1."/>
      <w:lvlJc w:val="left"/>
      <w:pPr>
        <w:ind w:left="1069" w:hanging="360"/>
      </w:pPr>
      <w:rPr>
        <w:rFonts w:hint="default"/>
        <w:color w:val="008066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36E369F7"/>
    <w:multiLevelType w:val="hybridMultilevel"/>
    <w:tmpl w:val="D27A24A0"/>
    <w:lvl w:ilvl="0" w:tplc="B60681FA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3B741939"/>
    <w:multiLevelType w:val="hybridMultilevel"/>
    <w:tmpl w:val="5CB61E5A"/>
    <w:lvl w:ilvl="0" w:tplc="7E7AB40A">
      <w:start w:val="1"/>
      <w:numFmt w:val="decimal"/>
      <w:lvlText w:val="1.%1"/>
      <w:lvlJc w:val="left"/>
      <w:pPr>
        <w:ind w:left="92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DBB7E76"/>
    <w:multiLevelType w:val="hybridMultilevel"/>
    <w:tmpl w:val="7C646588"/>
    <w:lvl w:ilvl="0" w:tplc="F4BA1ACC">
      <w:start w:val="1"/>
      <w:numFmt w:val="decimal"/>
      <w:lvlText w:val="4.%1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446771C"/>
    <w:multiLevelType w:val="multilevel"/>
    <w:tmpl w:val="93BC0C9C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"/>
      <w:lvlJc w:val="left"/>
      <w:pPr>
        <w:ind w:left="248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1800"/>
      </w:pPr>
      <w:rPr>
        <w:rFonts w:hint="default"/>
      </w:rPr>
    </w:lvl>
  </w:abstractNum>
  <w:abstractNum w:abstractNumId="15" w15:restartNumberingAfterBreak="0">
    <w:nsid w:val="46F61B7C"/>
    <w:multiLevelType w:val="hybridMultilevel"/>
    <w:tmpl w:val="25F0D3CA"/>
    <w:lvl w:ilvl="0" w:tplc="E03CF438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526C530D"/>
    <w:multiLevelType w:val="multilevel"/>
    <w:tmpl w:val="8F60CB6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  <w:b w:val="0"/>
        <w:bCs w:val="0"/>
      </w:r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  <w:rPr>
        <w:rFonts w:cs="Times New Roman"/>
      </w:rPr>
    </w:lvl>
  </w:abstractNum>
  <w:abstractNum w:abstractNumId="17" w15:restartNumberingAfterBreak="0">
    <w:nsid w:val="577C0201"/>
    <w:multiLevelType w:val="hybridMultilevel"/>
    <w:tmpl w:val="1CEAA630"/>
    <w:lvl w:ilvl="0" w:tplc="2E3C0D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7BD2E84"/>
    <w:multiLevelType w:val="multilevel"/>
    <w:tmpl w:val="7220C116"/>
    <w:lvl w:ilvl="0">
      <w:start w:val="1"/>
      <w:numFmt w:val="decimal"/>
      <w:lvlText w:val="%1."/>
      <w:lvlJc w:val="left"/>
      <w:pPr>
        <w:ind w:left="720" w:hanging="720"/>
      </w:pPr>
      <w:rPr>
        <w:rFonts w:hAnsiTheme="minorHAnsi" w:cstheme="minorBidi"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AnsiTheme="minorHAnsi" w:cstheme="minorBidi"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AnsiTheme="minorHAnsi" w:cstheme="minorBidi"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AnsiTheme="minorHAnsi" w:cstheme="minorBidi"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AnsiTheme="minorHAnsi" w:cstheme="minorBidi"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AnsiTheme="minorHAnsi" w:cstheme="minorBidi"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AnsiTheme="minorHAnsi" w:cstheme="minorBidi"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AnsiTheme="minorHAnsi" w:cstheme="minorBidi"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AnsiTheme="minorHAnsi" w:cstheme="minorBidi" w:hint="default"/>
      </w:rPr>
    </w:lvl>
  </w:abstractNum>
  <w:abstractNum w:abstractNumId="19" w15:restartNumberingAfterBreak="0">
    <w:nsid w:val="5DA41ADB"/>
    <w:multiLevelType w:val="hybridMultilevel"/>
    <w:tmpl w:val="A96C3C9A"/>
    <w:lvl w:ilvl="0" w:tplc="B60681F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60B68E22">
      <w:start w:val="1"/>
      <w:numFmt w:val="bullet"/>
      <w:lvlText w:val=""/>
      <w:lvlJc w:val="left"/>
      <w:pPr>
        <w:ind w:left="2775" w:hanging="795"/>
      </w:pPr>
      <w:rPr>
        <w:rFonts w:ascii="Arial" w:eastAsiaTheme="minorEastAsia" w:hAnsi="Arial" w:cs="Arial"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0E75413"/>
    <w:multiLevelType w:val="multilevel"/>
    <w:tmpl w:val="0419001F"/>
    <w:lvl w:ilvl="0">
      <w:start w:val="1"/>
      <w:numFmt w:val="decimal"/>
      <w:lvlText w:val="%1."/>
      <w:lvlJc w:val="left"/>
      <w:pPr>
        <w:ind w:left="-141" w:hanging="360"/>
      </w:pPr>
    </w:lvl>
    <w:lvl w:ilvl="1">
      <w:start w:val="1"/>
      <w:numFmt w:val="decimal"/>
      <w:lvlText w:val="%1.%2."/>
      <w:lvlJc w:val="left"/>
      <w:pPr>
        <w:ind w:left="2342" w:hanging="432"/>
      </w:pPr>
    </w:lvl>
    <w:lvl w:ilvl="2">
      <w:start w:val="1"/>
      <w:numFmt w:val="decimal"/>
      <w:lvlText w:val="%1.%2.%3."/>
      <w:lvlJc w:val="left"/>
      <w:pPr>
        <w:ind w:left="723" w:hanging="504"/>
      </w:pPr>
    </w:lvl>
    <w:lvl w:ilvl="3">
      <w:start w:val="1"/>
      <w:numFmt w:val="decimal"/>
      <w:lvlText w:val="%1.%2.%3.%4."/>
      <w:lvlJc w:val="left"/>
      <w:pPr>
        <w:ind w:left="1227" w:hanging="648"/>
      </w:pPr>
    </w:lvl>
    <w:lvl w:ilvl="4">
      <w:start w:val="1"/>
      <w:numFmt w:val="decimal"/>
      <w:lvlText w:val="%1.%2.%3.%4.%5."/>
      <w:lvlJc w:val="left"/>
      <w:pPr>
        <w:ind w:left="1731" w:hanging="792"/>
      </w:pPr>
    </w:lvl>
    <w:lvl w:ilvl="5">
      <w:start w:val="1"/>
      <w:numFmt w:val="decimal"/>
      <w:lvlText w:val="%1.%2.%3.%4.%5.%6."/>
      <w:lvlJc w:val="left"/>
      <w:pPr>
        <w:ind w:left="2235" w:hanging="936"/>
      </w:pPr>
    </w:lvl>
    <w:lvl w:ilvl="6">
      <w:start w:val="1"/>
      <w:numFmt w:val="decimal"/>
      <w:lvlText w:val="%1.%2.%3.%4.%5.%6.%7."/>
      <w:lvlJc w:val="left"/>
      <w:pPr>
        <w:ind w:left="2739" w:hanging="1080"/>
      </w:pPr>
    </w:lvl>
    <w:lvl w:ilvl="7">
      <w:start w:val="1"/>
      <w:numFmt w:val="decimal"/>
      <w:lvlText w:val="%1.%2.%3.%4.%5.%6.%7.%8."/>
      <w:lvlJc w:val="left"/>
      <w:pPr>
        <w:ind w:left="3243" w:hanging="1224"/>
      </w:pPr>
    </w:lvl>
    <w:lvl w:ilvl="8">
      <w:start w:val="1"/>
      <w:numFmt w:val="decimal"/>
      <w:lvlText w:val="%1.%2.%3.%4.%5.%6.%7.%8.%9."/>
      <w:lvlJc w:val="left"/>
      <w:pPr>
        <w:ind w:left="3819" w:hanging="1440"/>
      </w:pPr>
    </w:lvl>
  </w:abstractNum>
  <w:abstractNum w:abstractNumId="21" w15:restartNumberingAfterBreak="0">
    <w:nsid w:val="6305025A"/>
    <w:multiLevelType w:val="multilevel"/>
    <w:tmpl w:val="A9083C0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4"/>
      <w:numFmt w:val="bullet"/>
      <w:lvlText w:val="-"/>
      <w:lvlJc w:val="left"/>
      <w:pPr>
        <w:ind w:left="792" w:hanging="432"/>
      </w:pPr>
      <w:rPr>
        <w:rFonts w:ascii="Times New Roman" w:eastAsia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67796B79"/>
    <w:multiLevelType w:val="hybridMultilevel"/>
    <w:tmpl w:val="A8568E5A"/>
    <w:lvl w:ilvl="0" w:tplc="0A804162">
      <w:start w:val="1"/>
      <w:numFmt w:val="decimal"/>
      <w:lvlText w:val="2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F8502A9"/>
    <w:multiLevelType w:val="hybridMultilevel"/>
    <w:tmpl w:val="D3CA79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3CA6BBD"/>
    <w:multiLevelType w:val="multilevel"/>
    <w:tmpl w:val="73CA707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3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  <w:b w:val="0"/>
        <w:bCs w:val="0"/>
      </w:r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  <w:rPr>
        <w:rFonts w:cs="Times New Roman"/>
      </w:rPr>
    </w:lvl>
  </w:abstractNum>
  <w:abstractNum w:abstractNumId="25" w15:restartNumberingAfterBreak="0">
    <w:nsid w:val="7A1B3A2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9"/>
  </w:num>
  <w:num w:numId="2">
    <w:abstractNumId w:val="18"/>
  </w:num>
  <w:num w:numId="3">
    <w:abstractNumId w:val="4"/>
  </w:num>
  <w:num w:numId="4">
    <w:abstractNumId w:val="11"/>
  </w:num>
  <w:num w:numId="5">
    <w:abstractNumId w:val="10"/>
  </w:num>
  <w:num w:numId="6">
    <w:abstractNumId w:val="20"/>
  </w:num>
  <w:num w:numId="7">
    <w:abstractNumId w:val="21"/>
  </w:num>
  <w:num w:numId="8">
    <w:abstractNumId w:val="5"/>
  </w:num>
  <w:num w:numId="9">
    <w:abstractNumId w:val="23"/>
  </w:num>
  <w:num w:numId="10">
    <w:abstractNumId w:val="12"/>
  </w:num>
  <w:num w:numId="11">
    <w:abstractNumId w:val="9"/>
  </w:num>
  <w:num w:numId="12">
    <w:abstractNumId w:val="6"/>
  </w:num>
  <w:num w:numId="13">
    <w:abstractNumId w:val="13"/>
  </w:num>
  <w:num w:numId="14">
    <w:abstractNumId w:val="22"/>
  </w:num>
  <w:num w:numId="15">
    <w:abstractNumId w:val="0"/>
  </w:num>
  <w:num w:numId="16">
    <w:abstractNumId w:val="3"/>
  </w:num>
  <w:num w:numId="17">
    <w:abstractNumId w:val="24"/>
    <w:lvlOverride w:ilvl="0">
      <w:startOverride w:val="1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8"/>
  </w:num>
  <w:num w:numId="19">
    <w:abstractNumId w:val="25"/>
  </w:num>
  <w:num w:numId="20">
    <w:abstractNumId w:val="16"/>
  </w:num>
  <w:num w:numId="21">
    <w:abstractNumId w:val="14"/>
  </w:num>
  <w:num w:numId="22">
    <w:abstractNumId w:val="2"/>
  </w:num>
  <w:num w:numId="23">
    <w:abstractNumId w:val="1"/>
  </w:num>
  <w:num w:numId="24">
    <w:abstractNumId w:val="15"/>
  </w:num>
  <w:num w:numId="25">
    <w:abstractNumId w:val="3"/>
  </w:num>
  <w:num w:numId="26">
    <w:abstractNumId w:val="7"/>
  </w:num>
  <w:num w:numId="27">
    <w:abstractNumId w:val="17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Лунева Наталия Валерьевна">
    <w15:presenceInfo w15:providerId="AD" w15:userId="S-1-5-21-849600254-1062192158-2772216128-5141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embedTrueTypeFonts/>
  <w:embedSystemFonts/>
  <w:proofState w:spelling="clean" w:grammar="clean"/>
  <w:documentProtection w:edit="trackedChanges" w:enforcement="0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B2D"/>
    <w:rsid w:val="00011EF9"/>
    <w:rsid w:val="0001542C"/>
    <w:rsid w:val="000312F4"/>
    <w:rsid w:val="000345AB"/>
    <w:rsid w:val="000404D1"/>
    <w:rsid w:val="00041779"/>
    <w:rsid w:val="00043BDD"/>
    <w:rsid w:val="00056819"/>
    <w:rsid w:val="0005708A"/>
    <w:rsid w:val="000625AD"/>
    <w:rsid w:val="0006374D"/>
    <w:rsid w:val="000639A7"/>
    <w:rsid w:val="0006518D"/>
    <w:rsid w:val="00074F4E"/>
    <w:rsid w:val="0008343C"/>
    <w:rsid w:val="00087AB3"/>
    <w:rsid w:val="00095F15"/>
    <w:rsid w:val="000A7EC0"/>
    <w:rsid w:val="000B3B68"/>
    <w:rsid w:val="000B67AB"/>
    <w:rsid w:val="000C5A4B"/>
    <w:rsid w:val="000D285C"/>
    <w:rsid w:val="000D6F2E"/>
    <w:rsid w:val="000E0A60"/>
    <w:rsid w:val="000E14FD"/>
    <w:rsid w:val="000E2581"/>
    <w:rsid w:val="000E468D"/>
    <w:rsid w:val="000E499C"/>
    <w:rsid w:val="0010056B"/>
    <w:rsid w:val="00102C9E"/>
    <w:rsid w:val="00102D77"/>
    <w:rsid w:val="00103CC5"/>
    <w:rsid w:val="00117AC3"/>
    <w:rsid w:val="00135055"/>
    <w:rsid w:val="00190B2D"/>
    <w:rsid w:val="00197950"/>
    <w:rsid w:val="001A640B"/>
    <w:rsid w:val="001C0D36"/>
    <w:rsid w:val="001E638A"/>
    <w:rsid w:val="00221869"/>
    <w:rsid w:val="00230509"/>
    <w:rsid w:val="00242ACD"/>
    <w:rsid w:val="00253458"/>
    <w:rsid w:val="00281B2F"/>
    <w:rsid w:val="00286806"/>
    <w:rsid w:val="00286A92"/>
    <w:rsid w:val="00296C9D"/>
    <w:rsid w:val="002A47EA"/>
    <w:rsid w:val="002B0E48"/>
    <w:rsid w:val="002B63D2"/>
    <w:rsid w:val="002B7CAB"/>
    <w:rsid w:val="002C549F"/>
    <w:rsid w:val="002C5BEC"/>
    <w:rsid w:val="002D3905"/>
    <w:rsid w:val="002D41D7"/>
    <w:rsid w:val="002E18DC"/>
    <w:rsid w:val="002E7AB1"/>
    <w:rsid w:val="002F267B"/>
    <w:rsid w:val="00305D1F"/>
    <w:rsid w:val="00306F9B"/>
    <w:rsid w:val="003369EE"/>
    <w:rsid w:val="003628A9"/>
    <w:rsid w:val="00363272"/>
    <w:rsid w:val="00371595"/>
    <w:rsid w:val="003722F6"/>
    <w:rsid w:val="00381A2B"/>
    <w:rsid w:val="003974B0"/>
    <w:rsid w:val="003B0345"/>
    <w:rsid w:val="003B1E72"/>
    <w:rsid w:val="003C26C6"/>
    <w:rsid w:val="003E3C26"/>
    <w:rsid w:val="003F21FA"/>
    <w:rsid w:val="0040072F"/>
    <w:rsid w:val="004053B8"/>
    <w:rsid w:val="00406EB7"/>
    <w:rsid w:val="00422AA8"/>
    <w:rsid w:val="004300A3"/>
    <w:rsid w:val="0044248C"/>
    <w:rsid w:val="004437F9"/>
    <w:rsid w:val="004602FE"/>
    <w:rsid w:val="00490578"/>
    <w:rsid w:val="004B5705"/>
    <w:rsid w:val="004C4B2B"/>
    <w:rsid w:val="004C6233"/>
    <w:rsid w:val="004D30B7"/>
    <w:rsid w:val="004D767C"/>
    <w:rsid w:val="004E7721"/>
    <w:rsid w:val="004F5040"/>
    <w:rsid w:val="005017B7"/>
    <w:rsid w:val="00501814"/>
    <w:rsid w:val="00504109"/>
    <w:rsid w:val="005273EE"/>
    <w:rsid w:val="00547B1A"/>
    <w:rsid w:val="00557688"/>
    <w:rsid w:val="005632B1"/>
    <w:rsid w:val="0058015F"/>
    <w:rsid w:val="00580345"/>
    <w:rsid w:val="0058329E"/>
    <w:rsid w:val="00585921"/>
    <w:rsid w:val="005A32B1"/>
    <w:rsid w:val="005B67A2"/>
    <w:rsid w:val="005C370C"/>
    <w:rsid w:val="005D48B8"/>
    <w:rsid w:val="005F2F40"/>
    <w:rsid w:val="006161BE"/>
    <w:rsid w:val="00636E70"/>
    <w:rsid w:val="006379D3"/>
    <w:rsid w:val="00661D4B"/>
    <w:rsid w:val="006709A1"/>
    <w:rsid w:val="0067654C"/>
    <w:rsid w:val="006767D4"/>
    <w:rsid w:val="00685B8B"/>
    <w:rsid w:val="006A4D07"/>
    <w:rsid w:val="006A5B8D"/>
    <w:rsid w:val="006D66C4"/>
    <w:rsid w:val="006E25DC"/>
    <w:rsid w:val="006E65E7"/>
    <w:rsid w:val="006F0D06"/>
    <w:rsid w:val="006F1DC9"/>
    <w:rsid w:val="00710A1A"/>
    <w:rsid w:val="007134A9"/>
    <w:rsid w:val="007217D0"/>
    <w:rsid w:val="00726992"/>
    <w:rsid w:val="007312EF"/>
    <w:rsid w:val="00742C80"/>
    <w:rsid w:val="00742E02"/>
    <w:rsid w:val="00747D42"/>
    <w:rsid w:val="007764D1"/>
    <w:rsid w:val="0079034D"/>
    <w:rsid w:val="007920DD"/>
    <w:rsid w:val="00796B90"/>
    <w:rsid w:val="007A5B58"/>
    <w:rsid w:val="007C21F8"/>
    <w:rsid w:val="007C7A5F"/>
    <w:rsid w:val="007D2835"/>
    <w:rsid w:val="007D4FDD"/>
    <w:rsid w:val="007F24A4"/>
    <w:rsid w:val="007F4CCF"/>
    <w:rsid w:val="00810A2E"/>
    <w:rsid w:val="00822227"/>
    <w:rsid w:val="0083301E"/>
    <w:rsid w:val="00833934"/>
    <w:rsid w:val="008356FE"/>
    <w:rsid w:val="008472FF"/>
    <w:rsid w:val="00847CA3"/>
    <w:rsid w:val="008521E9"/>
    <w:rsid w:val="00855C20"/>
    <w:rsid w:val="00893A0E"/>
    <w:rsid w:val="008B47BE"/>
    <w:rsid w:val="008B5CBC"/>
    <w:rsid w:val="008B6F73"/>
    <w:rsid w:val="008C11B2"/>
    <w:rsid w:val="008F2936"/>
    <w:rsid w:val="008F58E1"/>
    <w:rsid w:val="00903CB0"/>
    <w:rsid w:val="00920B4E"/>
    <w:rsid w:val="009224F4"/>
    <w:rsid w:val="00922EE7"/>
    <w:rsid w:val="00945137"/>
    <w:rsid w:val="0095393C"/>
    <w:rsid w:val="009539BC"/>
    <w:rsid w:val="00957BAD"/>
    <w:rsid w:val="0096288B"/>
    <w:rsid w:val="0098172E"/>
    <w:rsid w:val="00985D3A"/>
    <w:rsid w:val="00987C10"/>
    <w:rsid w:val="00992381"/>
    <w:rsid w:val="009A3728"/>
    <w:rsid w:val="009B1707"/>
    <w:rsid w:val="009B489D"/>
    <w:rsid w:val="009D3E45"/>
    <w:rsid w:val="009E62CF"/>
    <w:rsid w:val="00A22DAD"/>
    <w:rsid w:val="00A26DD3"/>
    <w:rsid w:val="00A329BF"/>
    <w:rsid w:val="00A63882"/>
    <w:rsid w:val="00A74A07"/>
    <w:rsid w:val="00A757F9"/>
    <w:rsid w:val="00A84CF6"/>
    <w:rsid w:val="00A9081F"/>
    <w:rsid w:val="00A9792E"/>
    <w:rsid w:val="00AA032E"/>
    <w:rsid w:val="00AA07D4"/>
    <w:rsid w:val="00AA373A"/>
    <w:rsid w:val="00AA3995"/>
    <w:rsid w:val="00AB23A6"/>
    <w:rsid w:val="00AD475D"/>
    <w:rsid w:val="00AD705C"/>
    <w:rsid w:val="00AE20B6"/>
    <w:rsid w:val="00AE307D"/>
    <w:rsid w:val="00AF4039"/>
    <w:rsid w:val="00B0565D"/>
    <w:rsid w:val="00B062B1"/>
    <w:rsid w:val="00B06B85"/>
    <w:rsid w:val="00B23C40"/>
    <w:rsid w:val="00B24F82"/>
    <w:rsid w:val="00B4013C"/>
    <w:rsid w:val="00B40FDE"/>
    <w:rsid w:val="00B42569"/>
    <w:rsid w:val="00B47828"/>
    <w:rsid w:val="00B6689F"/>
    <w:rsid w:val="00B70162"/>
    <w:rsid w:val="00B72A06"/>
    <w:rsid w:val="00B858B0"/>
    <w:rsid w:val="00B8733A"/>
    <w:rsid w:val="00B977A5"/>
    <w:rsid w:val="00BA5B2D"/>
    <w:rsid w:val="00BB22B5"/>
    <w:rsid w:val="00BC2E57"/>
    <w:rsid w:val="00BC6734"/>
    <w:rsid w:val="00BD3087"/>
    <w:rsid w:val="00BE52DE"/>
    <w:rsid w:val="00C019AB"/>
    <w:rsid w:val="00C05A26"/>
    <w:rsid w:val="00C10E8C"/>
    <w:rsid w:val="00C21675"/>
    <w:rsid w:val="00C3174D"/>
    <w:rsid w:val="00C33085"/>
    <w:rsid w:val="00C4348C"/>
    <w:rsid w:val="00C5113B"/>
    <w:rsid w:val="00C65C97"/>
    <w:rsid w:val="00C716F1"/>
    <w:rsid w:val="00C75B8D"/>
    <w:rsid w:val="00CA6BDA"/>
    <w:rsid w:val="00CC13CD"/>
    <w:rsid w:val="00CC66C3"/>
    <w:rsid w:val="00CF6DE5"/>
    <w:rsid w:val="00D032A4"/>
    <w:rsid w:val="00D03722"/>
    <w:rsid w:val="00D05C18"/>
    <w:rsid w:val="00D119CE"/>
    <w:rsid w:val="00D176EF"/>
    <w:rsid w:val="00D179F6"/>
    <w:rsid w:val="00D245AE"/>
    <w:rsid w:val="00D32253"/>
    <w:rsid w:val="00D425F1"/>
    <w:rsid w:val="00D50703"/>
    <w:rsid w:val="00D8432E"/>
    <w:rsid w:val="00DA44B0"/>
    <w:rsid w:val="00DB26BE"/>
    <w:rsid w:val="00DC04A8"/>
    <w:rsid w:val="00DC73A1"/>
    <w:rsid w:val="00DE105D"/>
    <w:rsid w:val="00DE1E8D"/>
    <w:rsid w:val="00DF6F45"/>
    <w:rsid w:val="00E138C5"/>
    <w:rsid w:val="00E20E68"/>
    <w:rsid w:val="00E2798D"/>
    <w:rsid w:val="00E3403F"/>
    <w:rsid w:val="00E538A6"/>
    <w:rsid w:val="00E60529"/>
    <w:rsid w:val="00E64F11"/>
    <w:rsid w:val="00E701C3"/>
    <w:rsid w:val="00E90078"/>
    <w:rsid w:val="00E96CEF"/>
    <w:rsid w:val="00E97D78"/>
    <w:rsid w:val="00EA006C"/>
    <w:rsid w:val="00EA0821"/>
    <w:rsid w:val="00EA4C9A"/>
    <w:rsid w:val="00EA59C6"/>
    <w:rsid w:val="00EC0808"/>
    <w:rsid w:val="00EC10EA"/>
    <w:rsid w:val="00ED4187"/>
    <w:rsid w:val="00EF709B"/>
    <w:rsid w:val="00EF7742"/>
    <w:rsid w:val="00F11843"/>
    <w:rsid w:val="00F12D9A"/>
    <w:rsid w:val="00F131C4"/>
    <w:rsid w:val="00F357A5"/>
    <w:rsid w:val="00F40EC4"/>
    <w:rsid w:val="00F50731"/>
    <w:rsid w:val="00F6067C"/>
    <w:rsid w:val="00F738DD"/>
    <w:rsid w:val="00F96B60"/>
    <w:rsid w:val="00FA16A8"/>
    <w:rsid w:val="00FA21E0"/>
    <w:rsid w:val="00FA307C"/>
    <w:rsid w:val="00FA79E8"/>
    <w:rsid w:val="00FB7EBB"/>
    <w:rsid w:val="00FC22B3"/>
    <w:rsid w:val="00FC6DAF"/>
    <w:rsid w:val="00FD60AD"/>
    <w:rsid w:val="00FF1C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F9D7A23"/>
  <w15:docId w15:val="{85610019-E286-4F5A-942D-D8002E5C5A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5"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99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rsid w:val="00504109"/>
    <w:pPr>
      <w:spacing w:before="120" w:after="240"/>
      <w:jc w:val="both"/>
    </w:pPr>
    <w:rPr>
      <w:lang w:val="en-US" w:eastAsia="en-US"/>
    </w:rPr>
  </w:style>
  <w:style w:type="paragraph" w:styleId="1">
    <w:name w:val="heading 1"/>
    <w:basedOn w:val="a"/>
    <w:next w:val="a"/>
    <w:link w:val="10"/>
    <w:rsid w:val="00987C1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rsid w:val="00BC2E5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semiHidden/>
    <w:tblPr>
      <w:tblInd w:w="0" w:type="dxa"/>
      <w:tblCellMar>
        <w:top w:w="0" w:type="dxa"/>
        <w:left w:w="108" w:type="dxa"/>
        <w:bottom w:w="0" w:type="dxa"/>
        <w:right w:w="0" w:type="dxa"/>
      </w:tblCellMar>
    </w:tblPr>
  </w:style>
  <w:style w:type="paragraph" w:customStyle="1" w:styleId="11">
    <w:name w:val="Нет списка1"/>
    <w:semiHidden/>
  </w:style>
  <w:style w:type="paragraph" w:styleId="a3">
    <w:name w:val="header"/>
    <w:basedOn w:val="a"/>
    <w:link w:val="a4"/>
    <w:uiPriority w:val="99"/>
    <w:unhideWhenUsed/>
    <w:rsid w:val="00371595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71595"/>
    <w:rPr>
      <w:lang w:val="en-US" w:eastAsia="en-US"/>
    </w:rPr>
  </w:style>
  <w:style w:type="paragraph" w:styleId="a5">
    <w:name w:val="footer"/>
    <w:basedOn w:val="a"/>
    <w:link w:val="a6"/>
    <w:uiPriority w:val="99"/>
    <w:unhideWhenUsed/>
    <w:rsid w:val="00371595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71595"/>
    <w:rPr>
      <w:lang w:val="en-US" w:eastAsia="en-US"/>
    </w:rPr>
  </w:style>
  <w:style w:type="paragraph" w:styleId="a7">
    <w:name w:val="Balloon Text"/>
    <w:basedOn w:val="a"/>
    <w:link w:val="a8"/>
    <w:rsid w:val="0010056B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rsid w:val="0010056B"/>
    <w:rPr>
      <w:rFonts w:ascii="Segoe UI" w:hAnsi="Segoe UI" w:cs="Segoe UI"/>
      <w:sz w:val="18"/>
      <w:szCs w:val="18"/>
      <w:lang w:val="en-US" w:eastAsia="en-US"/>
    </w:rPr>
  </w:style>
  <w:style w:type="table" w:styleId="a9">
    <w:name w:val="Table Grid"/>
    <w:basedOn w:val="a1"/>
    <w:uiPriority w:val="39"/>
    <w:rsid w:val="00BD30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page number"/>
    <w:rsid w:val="00BD3087"/>
    <w:rPr>
      <w:rFonts w:cs="Times New Roman"/>
    </w:rPr>
  </w:style>
  <w:style w:type="character" w:customStyle="1" w:styleId="10">
    <w:name w:val="Заголовок 1 Знак"/>
    <w:basedOn w:val="a0"/>
    <w:link w:val="1"/>
    <w:rsid w:val="00987C10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 w:eastAsia="en-US"/>
    </w:rPr>
  </w:style>
  <w:style w:type="paragraph" w:styleId="ab">
    <w:name w:val="List Paragraph"/>
    <w:basedOn w:val="a"/>
    <w:uiPriority w:val="34"/>
    <w:qFormat/>
    <w:rsid w:val="00987C10"/>
    <w:pPr>
      <w:ind w:left="720"/>
      <w:contextualSpacing/>
    </w:pPr>
  </w:style>
  <w:style w:type="paragraph" w:styleId="12">
    <w:name w:val="toc 1"/>
    <w:basedOn w:val="a"/>
    <w:next w:val="a"/>
    <w:autoRedefine/>
    <w:uiPriority w:val="39"/>
    <w:unhideWhenUsed/>
    <w:rsid w:val="00FC22B3"/>
    <w:pPr>
      <w:tabs>
        <w:tab w:val="right" w:leader="dot" w:pos="9915"/>
      </w:tabs>
      <w:spacing w:before="0" w:after="0" w:line="360" w:lineRule="auto"/>
    </w:pPr>
  </w:style>
  <w:style w:type="character" w:styleId="ac">
    <w:name w:val="Hyperlink"/>
    <w:basedOn w:val="a0"/>
    <w:uiPriority w:val="99"/>
    <w:unhideWhenUsed/>
    <w:rsid w:val="00987C10"/>
    <w:rPr>
      <w:color w:val="0563C1" w:themeColor="hyperlink"/>
      <w:u w:val="single"/>
    </w:rPr>
  </w:style>
  <w:style w:type="character" w:styleId="ad">
    <w:name w:val="annotation reference"/>
    <w:basedOn w:val="a0"/>
    <w:uiPriority w:val="99"/>
    <w:semiHidden/>
    <w:unhideWhenUsed/>
    <w:rsid w:val="002B7CAB"/>
    <w:rPr>
      <w:sz w:val="16"/>
      <w:szCs w:val="16"/>
    </w:rPr>
  </w:style>
  <w:style w:type="paragraph" w:styleId="ae">
    <w:name w:val="annotation text"/>
    <w:basedOn w:val="a"/>
    <w:link w:val="af"/>
    <w:uiPriority w:val="99"/>
    <w:semiHidden/>
    <w:unhideWhenUsed/>
    <w:rsid w:val="002B7CAB"/>
    <w:pPr>
      <w:spacing w:line="240" w:lineRule="auto"/>
    </w:pPr>
    <w:rPr>
      <w:sz w:val="20"/>
      <w:szCs w:val="20"/>
    </w:rPr>
  </w:style>
  <w:style w:type="character" w:customStyle="1" w:styleId="af">
    <w:name w:val="Текст примечания Знак"/>
    <w:basedOn w:val="a0"/>
    <w:link w:val="ae"/>
    <w:uiPriority w:val="99"/>
    <w:semiHidden/>
    <w:rsid w:val="002B7CAB"/>
    <w:rPr>
      <w:sz w:val="20"/>
      <w:szCs w:val="20"/>
      <w:lang w:val="en-US" w:eastAsia="en-US"/>
    </w:rPr>
  </w:style>
  <w:style w:type="paragraph" w:styleId="af0">
    <w:name w:val="annotation subject"/>
    <w:basedOn w:val="ae"/>
    <w:next w:val="ae"/>
    <w:link w:val="af1"/>
    <w:semiHidden/>
    <w:unhideWhenUsed/>
    <w:rsid w:val="002B7CAB"/>
    <w:rPr>
      <w:b/>
      <w:bCs/>
    </w:rPr>
  </w:style>
  <w:style w:type="character" w:customStyle="1" w:styleId="af1">
    <w:name w:val="Тема примечания Знак"/>
    <w:basedOn w:val="af"/>
    <w:link w:val="af0"/>
    <w:semiHidden/>
    <w:rsid w:val="002B7CAB"/>
    <w:rPr>
      <w:b/>
      <w:bCs/>
      <w:sz w:val="20"/>
      <w:szCs w:val="20"/>
      <w:lang w:val="en-US" w:eastAsia="en-US"/>
    </w:rPr>
  </w:style>
  <w:style w:type="paragraph" w:styleId="af2">
    <w:name w:val="Revision"/>
    <w:hidden/>
    <w:semiHidden/>
    <w:rsid w:val="002B7CAB"/>
    <w:pPr>
      <w:spacing w:after="0" w:line="240" w:lineRule="auto"/>
    </w:pPr>
    <w:rPr>
      <w:lang w:val="en-US" w:eastAsia="en-US"/>
    </w:rPr>
  </w:style>
  <w:style w:type="character" w:customStyle="1" w:styleId="20">
    <w:name w:val="Заголовок 2 Знак"/>
    <w:basedOn w:val="a0"/>
    <w:link w:val="2"/>
    <w:rsid w:val="00BC2E57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 w:eastAsia="en-US"/>
    </w:rPr>
  </w:style>
  <w:style w:type="paragraph" w:styleId="af3">
    <w:name w:val="List"/>
    <w:basedOn w:val="a"/>
    <w:rsid w:val="007D2835"/>
    <w:pPr>
      <w:widowControl w:val="0"/>
      <w:spacing w:before="0" w:after="0" w:line="240" w:lineRule="auto"/>
      <w:ind w:left="283" w:hanging="283"/>
      <w:jc w:val="left"/>
    </w:pPr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paragraph" w:styleId="21">
    <w:name w:val="toc 2"/>
    <w:basedOn w:val="a"/>
    <w:next w:val="a"/>
    <w:autoRedefine/>
    <w:uiPriority w:val="39"/>
    <w:unhideWhenUsed/>
    <w:rsid w:val="001E638A"/>
    <w:pPr>
      <w:spacing w:after="100"/>
      <w:ind w:left="220"/>
    </w:pPr>
  </w:style>
  <w:style w:type="character" w:customStyle="1" w:styleId="FontStyle26">
    <w:name w:val="Font Style26"/>
    <w:basedOn w:val="a0"/>
    <w:uiPriority w:val="99"/>
    <w:rsid w:val="004F5040"/>
    <w:rPr>
      <w:rFonts w:ascii="Times New Roman" w:hAnsi="Times New Roman" w:cs="Times New Roman"/>
      <w:b/>
      <w:bCs/>
      <w:sz w:val="22"/>
      <w:szCs w:val="22"/>
    </w:rPr>
  </w:style>
  <w:style w:type="paragraph" w:customStyle="1" w:styleId="textdoc">
    <w:name w:val="textdoc"/>
    <w:basedOn w:val="a"/>
    <w:rsid w:val="004F5040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787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3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34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50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4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32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yperlink" Target="http://upn.ru/districts.htm" TargetMode="Externa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1.xml"/><Relationship Id="rId5" Type="http://schemas.openxmlformats.org/officeDocument/2006/relationships/styles" Target="styles.xml"/><Relationship Id="rId15" Type="http://schemas.microsoft.com/office/2011/relationships/people" Target="people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79D6664CE7996542A711A834FF369294" ma:contentTypeVersion="2" ma:contentTypeDescription="Создание документа." ma:contentTypeScope="" ma:versionID="045aede71da52069acfaa4415cff90c5">
  <xsd:schema xmlns:xsd="http://www.w3.org/2001/XMLSchema" xmlns:xs="http://www.w3.org/2001/XMLSchema" xmlns:p="http://schemas.microsoft.com/office/2006/metadata/properties" xmlns:ns2="b545b0e8-7932-401e-921d-63f2af0d64f2" targetNamespace="http://schemas.microsoft.com/office/2006/metadata/properties" ma:root="true" ma:fieldsID="0947f434dbfc8b3413bc0d1ae76ae748" ns2:_="">
    <xsd:import namespace="b545b0e8-7932-401e-921d-63f2af0d64f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545b0e8-7932-401e-921d-63f2af0d64f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93810E-1D1B-4ACA-9B6C-F1E47D896D2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545b0e8-7932-401e-921d-63f2af0d64f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0504FED5-EEB7-41D9-A21B-87730BDBB31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851C532-5BE0-4F94-B400-15DA04A33B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4</Pages>
  <Words>853</Words>
  <Characters>4868</Characters>
  <Application>Microsoft Office Word</Application>
  <DocSecurity>0</DocSecurity>
  <Lines>40</Lines>
  <Paragraphs>11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Caption</vt:lpstr>
      </vt:variant>
      <vt:variant>
        <vt:i4>1</vt:i4>
      </vt:variant>
    </vt:vector>
  </HeadingPairs>
  <TitlesOfParts>
    <vt:vector size="2" baseType="lpstr">
      <vt:lpstr/>
      <vt:lpstr/>
    </vt:vector>
  </TitlesOfParts>
  <Company>Aspose</Company>
  <LinksUpToDate>false</LinksUpToDate>
  <CharactersWithSpaces>5710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gerasimova</dc:creator>
  <cp:lastModifiedBy>Шишкина Анна Вячеславовна</cp:lastModifiedBy>
  <cp:revision>7</cp:revision>
  <cp:lastPrinted>2022-12-28T10:25:00Z</cp:lastPrinted>
  <dcterms:created xsi:type="dcterms:W3CDTF">2022-12-29T10:25:00Z</dcterms:created>
  <dcterms:modified xsi:type="dcterms:W3CDTF">2024-04-11T07:25:00Z</dcterms:modified>
</cp:coreProperties>
</file>